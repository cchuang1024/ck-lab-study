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96A32C" w14:textId="3C588CAF" w:rsidR="007D111B" w:rsidRPr="007D111B" w:rsidRDefault="007D111B" w:rsidP="00631AFC">
      <w:pPr>
        <w:jc w:val="center"/>
        <w:outlineLvl w:val="0"/>
        <w:rPr>
          <w:b/>
          <w:sz w:val="32"/>
          <w:szCs w:val="24"/>
          <w:lang w:val="en-US"/>
        </w:rPr>
      </w:pPr>
      <w:r w:rsidRPr="007D111B">
        <w:rPr>
          <w:b/>
          <w:sz w:val="32"/>
          <w:szCs w:val="24"/>
          <w:lang w:val="en-US"/>
        </w:rPr>
        <w:t>Alastria ID</w:t>
      </w:r>
    </w:p>
    <w:p w14:paraId="69A8CB19" w14:textId="3D31785A" w:rsidR="000B4C3C" w:rsidRPr="00BA50B9" w:rsidRDefault="000B4C3C" w:rsidP="007D111B">
      <w:pPr>
        <w:jc w:val="center"/>
        <w:outlineLvl w:val="0"/>
      </w:pPr>
      <w:r w:rsidRPr="0098615E">
        <w:rPr>
          <w:b/>
          <w:szCs w:val="24"/>
          <w:u w:val="single"/>
          <w:lang w:val="en-US"/>
        </w:rPr>
        <w:t>Section 1</w:t>
      </w:r>
      <w:r w:rsidR="00880DEE">
        <w:rPr>
          <w:b/>
          <w:szCs w:val="24"/>
          <w:u w:val="single"/>
          <w:lang w:val="en-US"/>
        </w:rPr>
        <w:t>:</w:t>
      </w:r>
      <w:r w:rsidRPr="0098615E">
        <w:rPr>
          <w:b/>
          <w:szCs w:val="24"/>
          <w:u w:val="single"/>
          <w:lang w:val="en-US"/>
        </w:rPr>
        <w:t xml:space="preserve"> </w:t>
      </w:r>
      <w:r>
        <w:rPr>
          <w:b/>
          <w:szCs w:val="24"/>
          <w:u w:val="single"/>
          <w:lang w:val="en-US"/>
        </w:rPr>
        <w:t>Summary</w:t>
      </w:r>
    </w:p>
    <w:tbl>
      <w:tblPr>
        <w:tblpPr w:leftFromText="180" w:rightFromText="180" w:vertAnchor="text" w:horzAnchor="margin" w:tblpY="147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60"/>
        <w:gridCol w:w="3039"/>
        <w:gridCol w:w="1518"/>
        <w:gridCol w:w="3106"/>
      </w:tblGrid>
      <w:tr w:rsidR="00841903" w:rsidRPr="00880DEE" w14:paraId="71D42BE2" w14:textId="77777777" w:rsidTr="00880DEE">
        <w:tc>
          <w:tcPr>
            <w:tcW w:w="0" w:type="auto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0B84699C" w14:textId="77FC75F6" w:rsidR="006F75D5" w:rsidRPr="00880DEE" w:rsidRDefault="006F75D5" w:rsidP="00CE3A15">
            <w:pPr>
              <w:pStyle w:val="FigureTitle"/>
              <w:keepLines w:val="0"/>
              <w:spacing w:before="0" w:after="0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 xml:space="preserve">Use Case </w:t>
            </w:r>
            <w:r w:rsidR="00CE3A15" w:rsidRPr="00880DEE">
              <w:rPr>
                <w:sz w:val="24"/>
                <w:szCs w:val="24"/>
              </w:rPr>
              <w:t>Summary</w:t>
            </w:r>
          </w:p>
        </w:tc>
      </w:tr>
      <w:tr w:rsidR="001273E3" w:rsidRPr="00880DEE" w14:paraId="797F3CD6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73A46F5D" w14:textId="77777777" w:rsidR="008518CF" w:rsidRPr="00880DEE" w:rsidRDefault="00AF4C28" w:rsidP="00BC2010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Use Case</w:t>
            </w:r>
            <w:r w:rsidR="001273E3" w:rsidRPr="00880DEE">
              <w:rPr>
                <w:sz w:val="24"/>
                <w:szCs w:val="24"/>
              </w:rPr>
              <w:t xml:space="preserve"> </w:t>
            </w:r>
            <w:r w:rsidRPr="00880DEE">
              <w:rPr>
                <w:sz w:val="24"/>
                <w:szCs w:val="24"/>
              </w:rPr>
              <w:t>ID: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6514324" w14:textId="3DCB0BEB" w:rsidR="00BC2010" w:rsidRPr="00880DEE" w:rsidRDefault="00165C71" w:rsidP="00BC2010">
            <w:pPr>
              <w:pStyle w:val="BodyTex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IDM-001</w:t>
            </w:r>
            <w:bookmarkStart w:id="0" w:name="_GoBack"/>
            <w:bookmarkEnd w:id="0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76897565" w14:textId="77777777" w:rsidR="006F75D5" w:rsidRPr="00880DEE" w:rsidRDefault="00AF4C28" w:rsidP="00BC2010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Use Case Type</w:t>
            </w:r>
            <w:r w:rsidR="00841903" w:rsidRPr="00880DEE">
              <w:rPr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69A22C" w14:textId="569D98DA" w:rsidR="006F75D5" w:rsidRPr="00880DEE" w:rsidRDefault="001273E3" w:rsidP="00BC2010">
            <w:pPr>
              <w:pStyle w:val="FigureTitle"/>
              <w:keepLines w:val="0"/>
              <w:spacing w:before="0" w:after="0"/>
              <w:jc w:val="left"/>
              <w:rPr>
                <w:b w:val="0"/>
                <w:i/>
                <w:sz w:val="24"/>
                <w:szCs w:val="24"/>
              </w:rPr>
            </w:pPr>
            <w:r w:rsidRPr="00880DEE">
              <w:rPr>
                <w:b w:val="0"/>
                <w:i/>
                <w:sz w:val="24"/>
                <w:szCs w:val="24"/>
              </w:rPr>
              <w:t>Horizontal</w:t>
            </w:r>
          </w:p>
        </w:tc>
      </w:tr>
      <w:tr w:rsidR="009A48A1" w:rsidRPr="00880DEE" w14:paraId="71C8EE92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4B9EBDF4" w14:textId="246BC376" w:rsidR="009A48A1" w:rsidRPr="00880DEE" w:rsidRDefault="009A48A1" w:rsidP="009A48A1">
            <w:pPr>
              <w:pStyle w:val="FigureTitle"/>
              <w:keepLines w:val="0"/>
              <w:tabs>
                <w:tab w:val="left" w:pos="1944"/>
              </w:tabs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Submission Date:</w:t>
            </w:r>
            <w:r w:rsidRPr="00880DEE">
              <w:rPr>
                <w:sz w:val="24"/>
                <w:szCs w:val="24"/>
              </w:rPr>
              <w:tab/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58239B2" w14:textId="27E4CF0C" w:rsidR="009A48A1" w:rsidRPr="007D111B" w:rsidRDefault="0001466F" w:rsidP="00A60C72">
            <w:pPr>
              <w:pStyle w:val="FigureTitle"/>
              <w:keepLines w:val="0"/>
              <w:tabs>
                <w:tab w:val="left" w:pos="1944"/>
              </w:tabs>
              <w:spacing w:before="0" w:after="0"/>
              <w:jc w:val="left"/>
              <w:rPr>
                <w:b w:val="0"/>
                <w:sz w:val="24"/>
                <w:szCs w:val="24"/>
              </w:rPr>
            </w:pPr>
            <w:r w:rsidRPr="007D111B">
              <w:rPr>
                <w:b w:val="0"/>
                <w:sz w:val="24"/>
                <w:szCs w:val="24"/>
              </w:rPr>
              <w:t xml:space="preserve">January </w:t>
            </w:r>
            <w:r w:rsidR="007D111B" w:rsidRPr="007D111B">
              <w:rPr>
                <w:b w:val="0"/>
                <w:sz w:val="24"/>
                <w:szCs w:val="24"/>
              </w:rPr>
              <w:t xml:space="preserve">4, </w:t>
            </w:r>
            <w:r w:rsidRPr="007D111B">
              <w:rPr>
                <w:b w:val="0"/>
                <w:sz w:val="24"/>
                <w:szCs w:val="24"/>
              </w:rPr>
              <w:t>2019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6FEC1643" w14:textId="1E23D395" w:rsidR="009A48A1" w:rsidRPr="00880DEE" w:rsidRDefault="009A48A1" w:rsidP="00BC2010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Is Use Case supporting SDGs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1EF5CF" w14:textId="015ABC26" w:rsidR="009A48A1" w:rsidRPr="00880DEE" w:rsidRDefault="009A48A1" w:rsidP="00BC2010">
            <w:pPr>
              <w:pStyle w:val="FigureTitle"/>
              <w:keepLines w:val="0"/>
              <w:spacing w:before="0" w:after="0"/>
              <w:jc w:val="left"/>
              <w:rPr>
                <w:b w:val="0"/>
                <w:i/>
                <w:sz w:val="24"/>
                <w:szCs w:val="24"/>
              </w:rPr>
            </w:pPr>
            <w:r w:rsidRPr="00880DEE">
              <w:rPr>
                <w:b w:val="0"/>
                <w:i/>
                <w:sz w:val="24"/>
                <w:szCs w:val="24"/>
              </w:rPr>
              <w:t>Yes</w:t>
            </w:r>
          </w:p>
        </w:tc>
      </w:tr>
      <w:tr w:rsidR="00BC2010" w:rsidRPr="00880DEE" w14:paraId="648A4F91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214DC931" w14:textId="77777777" w:rsidR="00AF4C28" w:rsidRPr="00880DEE" w:rsidRDefault="001273E3" w:rsidP="00BC2010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Use Case Title: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36A5E8" w14:textId="10DD80F9" w:rsidR="00BC2010" w:rsidRPr="00880DEE" w:rsidRDefault="007D111B" w:rsidP="00BC2010">
            <w:pPr>
              <w:pStyle w:val="BodyTex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Alastria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6387ACF1" w14:textId="77777777" w:rsidR="00AF4C28" w:rsidRPr="00880DEE" w:rsidRDefault="001273E3" w:rsidP="00BC2010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Domain</w:t>
            </w:r>
            <w:r w:rsidR="00841903" w:rsidRPr="00880DEE">
              <w:rPr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027689" w14:textId="03FD676C" w:rsidR="00AF4C28" w:rsidRPr="00880DEE" w:rsidRDefault="00AC0EB9" w:rsidP="00BC2010">
            <w:pPr>
              <w:pStyle w:val="FigureTitle"/>
              <w:keepLines w:val="0"/>
              <w:spacing w:before="0" w:after="0"/>
              <w:jc w:val="left"/>
              <w:rPr>
                <w:b w:val="0"/>
                <w:i/>
                <w:sz w:val="24"/>
                <w:szCs w:val="24"/>
              </w:rPr>
            </w:pPr>
            <w:r>
              <w:rPr>
                <w:b w:val="0"/>
                <w:i/>
                <w:sz w:val="24"/>
                <w:szCs w:val="24"/>
              </w:rPr>
              <w:t>1</w:t>
            </w:r>
          </w:p>
        </w:tc>
      </w:tr>
      <w:tr w:rsidR="004F3248" w:rsidRPr="00880DEE" w14:paraId="4CB931E4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16CB34E7" w14:textId="73B94979" w:rsidR="004F3248" w:rsidRPr="00880DEE" w:rsidRDefault="004F3248" w:rsidP="00BC2010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Status of Case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B94E46" w14:textId="147672AF" w:rsidR="004F3248" w:rsidRPr="00880DEE" w:rsidRDefault="004F3248" w:rsidP="00880DEE">
            <w:pPr>
              <w:pStyle w:val="FigureTitle"/>
              <w:keepLines w:val="0"/>
              <w:spacing w:before="0" w:after="0"/>
              <w:jc w:val="left"/>
              <w:rPr>
                <w:i/>
                <w:iCs/>
                <w:sz w:val="24"/>
                <w:szCs w:val="24"/>
                <w:lang w:val="fr-CH"/>
              </w:rPr>
            </w:pPr>
            <w:r w:rsidRPr="00F82109">
              <w:rPr>
                <w:b w:val="0"/>
                <w:i/>
                <w:color w:val="000000"/>
                <w:sz w:val="24"/>
                <w:szCs w:val="24"/>
                <w:lang w:val="fr-CH"/>
              </w:rPr>
              <w:t>e.g.</w:t>
            </w:r>
            <w:r w:rsidR="00880DEE" w:rsidRPr="00F82109">
              <w:rPr>
                <w:b w:val="0"/>
                <w:i/>
                <w:color w:val="000000"/>
                <w:sz w:val="24"/>
                <w:szCs w:val="24"/>
                <w:lang w:val="fr-CH"/>
              </w:rPr>
              <w:t>,</w:t>
            </w:r>
            <w:r w:rsidRPr="00F82109">
              <w:rPr>
                <w:b w:val="0"/>
                <w:i/>
                <w:color w:val="000000"/>
                <w:sz w:val="24"/>
                <w:szCs w:val="24"/>
                <w:lang w:val="fr-CH"/>
              </w:rPr>
              <w:t xml:space="preserve"> Concept, PoC, Pilot, Implementation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3BFC8A6D" w14:textId="4475BBFA" w:rsidR="004F3248" w:rsidRPr="00880DEE" w:rsidRDefault="004F3248" w:rsidP="00BC2010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Sub-Domain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575DDF" w14:textId="4CE2BFEB" w:rsidR="004F3248" w:rsidRPr="00880DEE" w:rsidRDefault="00AC0EB9" w:rsidP="00BC2010">
            <w:pPr>
              <w:pStyle w:val="FigureTitle"/>
              <w:keepLines w:val="0"/>
              <w:spacing w:before="0" w:after="0"/>
              <w:jc w:val="left"/>
              <w:rPr>
                <w:b w:val="0"/>
                <w:i/>
                <w:sz w:val="24"/>
                <w:szCs w:val="24"/>
              </w:rPr>
            </w:pPr>
            <w:r>
              <w:rPr>
                <w:b w:val="0"/>
                <w:i/>
                <w:sz w:val="24"/>
                <w:szCs w:val="24"/>
              </w:rPr>
              <w:t>Not Applicable</w:t>
            </w:r>
          </w:p>
        </w:tc>
      </w:tr>
      <w:tr w:rsidR="004F3248" w:rsidRPr="00880DEE" w14:paraId="42546B1B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30A4B943" w14:textId="77777777" w:rsidR="004F3248" w:rsidRPr="00880DEE" w:rsidRDefault="004F3248" w:rsidP="004F3248">
            <w:pPr>
              <w:pStyle w:val="FigureTitle"/>
              <w:keepLines w:val="0"/>
              <w:spacing w:before="0" w:after="0"/>
              <w:jc w:val="left"/>
              <w:rPr>
                <w:color w:val="000000"/>
                <w:sz w:val="24"/>
                <w:szCs w:val="24"/>
                <w:lang w:val="en-GB"/>
              </w:rPr>
            </w:pPr>
            <w:r w:rsidRPr="00880DEE">
              <w:rPr>
                <w:color w:val="000000"/>
                <w:sz w:val="24"/>
                <w:szCs w:val="24"/>
                <w:lang w:val="en-GB"/>
              </w:rPr>
              <w:t>Contact information of person submitting/</w:t>
            </w:r>
          </w:p>
          <w:p w14:paraId="5DAA0F1C" w14:textId="6EA7A653" w:rsidR="004F3248" w:rsidRPr="00880DEE" w:rsidRDefault="004F3248" w:rsidP="004F3248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color w:val="000000"/>
                <w:sz w:val="24"/>
                <w:szCs w:val="24"/>
                <w:lang w:val="en-GB"/>
              </w:rPr>
              <w:t>managing the use-case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7DACF2" w14:textId="77777777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b w:val="0"/>
                <w:i/>
                <w:color w:val="000000"/>
                <w:sz w:val="24"/>
                <w:szCs w:val="24"/>
                <w:lang w:val="en-GB"/>
              </w:rPr>
            </w:pPr>
            <w:r w:rsidRPr="00880DEE">
              <w:rPr>
                <w:b w:val="0"/>
                <w:i/>
                <w:color w:val="000000"/>
                <w:sz w:val="24"/>
                <w:szCs w:val="24"/>
                <w:lang w:val="en-GB"/>
              </w:rPr>
              <w:t>Full Name</w:t>
            </w:r>
            <w:r>
              <w:rPr>
                <w:b w:val="0"/>
                <w:i/>
                <w:color w:val="000000"/>
                <w:sz w:val="24"/>
                <w:szCs w:val="24"/>
                <w:lang w:val="en-GB"/>
              </w:rPr>
              <w:t xml:space="preserve">: Ismael Arribas </w:t>
            </w:r>
          </w:p>
          <w:p w14:paraId="5060AF55" w14:textId="77777777" w:rsidR="00AC0EB9" w:rsidRDefault="00AC0EB9" w:rsidP="00AC0EB9">
            <w:pPr>
              <w:pStyle w:val="FigureTitle"/>
              <w:keepLines w:val="0"/>
              <w:spacing w:before="0" w:after="0"/>
              <w:jc w:val="left"/>
            </w:pPr>
            <w:r w:rsidRPr="00C41FC5">
              <w:rPr>
                <w:b w:val="0"/>
                <w:i/>
                <w:color w:val="000000"/>
                <w:sz w:val="24"/>
                <w:szCs w:val="24"/>
              </w:rPr>
              <w:t>Web site:</w:t>
            </w:r>
            <w:r w:rsidRPr="00C41FC5">
              <w:rPr>
                <w:i/>
                <w:color w:val="000000"/>
                <w:sz w:val="24"/>
                <w:szCs w:val="24"/>
              </w:rPr>
              <w:t xml:space="preserve"> </w:t>
            </w:r>
            <w:hyperlink r:id="rId11" w:history="1">
              <w:r w:rsidRPr="00ED261B">
                <w:rPr>
                  <w:rStyle w:val="Hyperlink"/>
                </w:rPr>
                <w:t>https://alastria.io</w:t>
              </w:r>
            </w:hyperlink>
          </w:p>
          <w:p w14:paraId="60128A67" w14:textId="019AA4E5" w:rsidR="004F3248" w:rsidRPr="00880DEE" w:rsidRDefault="009B1904" w:rsidP="00880DEE">
            <w:pPr>
              <w:pStyle w:val="FigureTitle"/>
              <w:keepLines w:val="0"/>
              <w:spacing w:before="0" w:after="0"/>
              <w:jc w:val="left"/>
              <w:rPr>
                <w:i/>
                <w:sz w:val="24"/>
                <w:szCs w:val="24"/>
              </w:rPr>
            </w:pPr>
            <w:hyperlink r:id="rId12" w:history="1">
              <w:r w:rsidR="00AC0EB9" w:rsidRPr="00851052">
                <w:rPr>
                  <w:rStyle w:val="Hyperlink"/>
                  <w:b w:val="0"/>
                  <w:i/>
                  <w:sz w:val="24"/>
                  <w:szCs w:val="24"/>
                  <w:lang w:val="en-GB"/>
                </w:rPr>
                <w:t>standards@alastria.io</w:t>
              </w:r>
            </w:hyperlink>
            <w:r w:rsidR="00AC0EB9">
              <w:rPr>
                <w:b w:val="0"/>
                <w:i/>
                <w:color w:val="000000"/>
                <w:sz w:val="24"/>
                <w:szCs w:val="24"/>
                <w:lang w:val="en-GB"/>
              </w:rPr>
              <w:t xml:space="preserve"> </w:t>
            </w:r>
            <w:r w:rsidR="004F3248" w:rsidRPr="00880DEE">
              <w:rPr>
                <w:i/>
                <w:color w:val="000000"/>
                <w:sz w:val="24"/>
                <w:szCs w:val="24"/>
              </w:rPr>
              <w:t xml:space="preserve"> </w:t>
            </w:r>
          </w:p>
        </w:tc>
      </w:tr>
      <w:tr w:rsidR="004F3248" w:rsidRPr="00880DEE" w14:paraId="24740CEE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06B8E495" w14:textId="0680E88B" w:rsidR="004F3248" w:rsidRPr="00880DEE" w:rsidRDefault="004F3248" w:rsidP="004F3248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color w:val="000000"/>
                <w:sz w:val="24"/>
                <w:szCs w:val="24"/>
                <w:lang w:val="en-GB"/>
              </w:rPr>
              <w:t>Proposing Organization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0F1E85" w14:textId="77777777" w:rsidR="00AC0EB9" w:rsidRPr="00B66ED4" w:rsidRDefault="00AC0EB9" w:rsidP="00AC0EB9">
            <w:pPr>
              <w:pStyle w:val="BodyText"/>
              <w:rPr>
                <w:lang w:val="en-US"/>
              </w:rPr>
            </w:pPr>
            <w:r w:rsidRPr="00B66ED4">
              <w:rPr>
                <w:b/>
                <w:lang w:val="en-US"/>
              </w:rPr>
              <w:t>“Consorcio Red Alastria” Association (</w:t>
            </w:r>
            <w:r w:rsidRPr="00B66ED4">
              <w:rPr>
                <w:lang w:val="en-US"/>
              </w:rPr>
              <w:t xml:space="preserve">Kingdom of Spain). </w:t>
            </w:r>
          </w:p>
          <w:p w14:paraId="78F685B3" w14:textId="21129847" w:rsidR="004F3248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b w:val="0"/>
                <w:sz w:val="24"/>
                <w:szCs w:val="24"/>
              </w:rPr>
            </w:pPr>
            <w:r w:rsidRPr="000F14AE">
              <w:rPr>
                <w:lang w:val="es-ES"/>
              </w:rPr>
              <w:t>G-</w:t>
            </w:r>
            <w:r>
              <w:rPr>
                <w:lang w:val="es-ES"/>
              </w:rPr>
              <w:t>87936159</w:t>
            </w:r>
          </w:p>
        </w:tc>
      </w:tr>
      <w:tr w:rsidR="004F3248" w:rsidRPr="00880DEE" w14:paraId="0A2C7E31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22FD0771" w14:textId="52DA4FC4" w:rsidR="004F3248" w:rsidRPr="00880DEE" w:rsidRDefault="004F3248" w:rsidP="004F3248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color w:val="000000"/>
                <w:sz w:val="24"/>
                <w:szCs w:val="24"/>
                <w:lang w:val="en-GB"/>
              </w:rPr>
              <w:t>Short Description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C30F3D" w14:textId="06A7E364" w:rsidR="004F3248" w:rsidRPr="00880DEE" w:rsidRDefault="00AC0EB9" w:rsidP="004F3248">
            <w:pPr>
              <w:pStyle w:val="FigureTitle"/>
              <w:keepLines w:val="0"/>
              <w:spacing w:before="0" w:after="0"/>
              <w:jc w:val="left"/>
              <w:rPr>
                <w:b w:val="0"/>
                <w:sz w:val="24"/>
                <w:szCs w:val="24"/>
              </w:rPr>
            </w:pPr>
            <w:r>
              <w:t>Alastria can be summarized as an independent, public, permissioned and neutral Blockchain/DLT framework for networks.</w:t>
            </w:r>
          </w:p>
        </w:tc>
      </w:tr>
      <w:tr w:rsidR="00AC0EB9" w:rsidRPr="00880DEE" w14:paraId="7014BD74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3B4FF984" w14:textId="36065FE1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color w:val="000000"/>
                <w:sz w:val="24"/>
                <w:szCs w:val="24"/>
                <w:lang w:val="en-GB"/>
              </w:rPr>
              <w:t>Long description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101517" w14:textId="77777777" w:rsidR="00AC0EB9" w:rsidRPr="00B66ED4" w:rsidRDefault="00AC0EB9" w:rsidP="00AC0EB9">
            <w:pPr>
              <w:pStyle w:val="BodyText"/>
              <w:rPr>
                <w:i/>
              </w:rPr>
            </w:pPr>
            <w:r>
              <w:rPr>
                <w:i/>
                <w:color w:val="000000"/>
                <w:szCs w:val="24"/>
              </w:rPr>
              <w:t xml:space="preserve">Thanks to the diversity of its stakeholders and associates, Alastria has granted an infrastructure for Self-Sovereign Identity management. As a network it is dully authenticated in the Spanish market and European Union, however the partnership with LAC countries which is a fact of the SDG 17 scope for Alastria is the consequence for being a framework of networks.  </w:t>
            </w:r>
            <w:r>
              <w:t xml:space="preserve"> </w:t>
            </w:r>
            <w:r w:rsidRPr="00B66ED4">
              <w:rPr>
                <w:i/>
              </w:rPr>
              <w:t xml:space="preserve">Alastria is the first multisectoral Association promoted by organizations and institutions for the establishment of a public Blockchain/DLT infrastructure, supporting services with legal effectiveness in the Spanish scope and according with the European regulation. </w:t>
            </w:r>
          </w:p>
          <w:p w14:paraId="6505F80F" w14:textId="77777777" w:rsidR="00AC0EB9" w:rsidRPr="00B66ED4" w:rsidRDefault="00AC0EB9" w:rsidP="00AC0EB9">
            <w:pPr>
              <w:pStyle w:val="BodyText"/>
              <w:rPr>
                <w:i/>
              </w:rPr>
            </w:pPr>
            <w:r w:rsidRPr="00B66ED4">
              <w:rPr>
                <w:i/>
              </w:rPr>
              <w:t>The Consortium is open to any organization that wishes to have available a fundamental tool for the development of its own blockchain/DLT strategy with the aim of distributing and organizing products and services.</w:t>
            </w:r>
          </w:p>
          <w:p w14:paraId="0A72C5A3" w14:textId="061B015E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b w:val="0"/>
                <w:sz w:val="24"/>
                <w:szCs w:val="24"/>
              </w:rPr>
            </w:pPr>
          </w:p>
        </w:tc>
      </w:tr>
      <w:tr w:rsidR="00AC0EB9" w:rsidRPr="00880DEE" w14:paraId="26F9666A" w14:textId="77777777" w:rsidTr="00880DEE">
        <w:trPr>
          <w:trHeight w:val="1159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7397E623" w14:textId="64CCE654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color w:val="000000"/>
                <w:sz w:val="24"/>
                <w:szCs w:val="24"/>
                <w:lang w:val="en-GB"/>
              </w:rPr>
            </w:pPr>
            <w:r w:rsidRPr="00880DEE">
              <w:rPr>
                <w:color w:val="000000"/>
                <w:sz w:val="24"/>
                <w:szCs w:val="24"/>
                <w:lang w:val="en-GB"/>
              </w:rPr>
              <w:t>SDG in Focus (when applicable)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64CC2B" w14:textId="7F256B99" w:rsidR="00AC0EB9" w:rsidRPr="00880DEE" w:rsidRDefault="00AC0EB9" w:rsidP="00AC0EB9">
            <w:pPr>
              <w:pStyle w:val="BodyText"/>
              <w:rPr>
                <w:rFonts w:eastAsia="Times New Roman"/>
                <w:i/>
                <w:color w:val="000000"/>
                <w:szCs w:val="24"/>
              </w:rPr>
            </w:pPr>
            <w:r>
              <w:rPr>
                <w:rFonts w:eastAsia="Times New Roman"/>
                <w:i/>
                <w:color w:val="000000"/>
                <w:szCs w:val="24"/>
              </w:rPr>
              <w:t>SDG3, SDG4, SDG5, SDG6, SDG7, SDG8, SDG11, SDG 13, SDG16, SDG17.</w:t>
            </w:r>
            <w:r w:rsidRPr="00880DEE">
              <w:rPr>
                <w:rFonts w:eastAsia="Times New Roman"/>
                <w:i/>
                <w:color w:val="000000"/>
                <w:szCs w:val="24"/>
              </w:rPr>
              <w:t xml:space="preserve"> </w:t>
            </w:r>
          </w:p>
        </w:tc>
      </w:tr>
      <w:tr w:rsidR="00AC0EB9" w:rsidRPr="00880DEE" w14:paraId="152F9879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3A1D32A7" w14:textId="77777777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Value Transfer: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2D1380" w14:textId="052385DD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b w:val="0"/>
                <w:i/>
                <w:sz w:val="24"/>
                <w:szCs w:val="24"/>
              </w:rPr>
            </w:pPr>
            <w:r>
              <w:rPr>
                <w:rFonts w:ascii="Montserrat" w:hAnsi="Montserrat"/>
                <w:color w:val="000000"/>
                <w:szCs w:val="22"/>
              </w:rPr>
              <w:t>We will transfer claims off-chain with on-chain proofs. Ponderation of attributes by causality. Verified authority to attest and authenticate an attribute.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1551DF62" w14:textId="11A32BAE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Number of Users: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35B3956" w14:textId="17072E7F" w:rsidR="00AC0EB9" w:rsidRPr="00AC0EB9" w:rsidRDefault="00AC0EB9" w:rsidP="00AC0EB9">
            <w:pPr>
              <w:pStyle w:val="NormalWeb"/>
              <w:spacing w:before="0" w:beforeAutospacing="0" w:after="0" w:afterAutospacing="0"/>
            </w:pPr>
            <w:r>
              <w:rPr>
                <w:rFonts w:ascii="Montserrat" w:hAnsi="Montserrat"/>
                <w:color w:val="000000"/>
                <w:sz w:val="22"/>
                <w:szCs w:val="22"/>
              </w:rPr>
              <w:t>First PoC will happen in Spain (&gt;45MM) but this solution aims to establish a global Identity system as an interplanetary badge.  European Population and LAC.</w:t>
            </w:r>
          </w:p>
        </w:tc>
      </w:tr>
      <w:tr w:rsidR="00AC0EB9" w:rsidRPr="00880DEE" w14:paraId="29427A3E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36704520" w14:textId="02BAB8D8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lastRenderedPageBreak/>
              <w:t>Types of Users: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18AA1B" w14:textId="779F9AA1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i/>
                <w:sz w:val="24"/>
                <w:szCs w:val="24"/>
              </w:rPr>
            </w:pPr>
            <w:r>
              <w:rPr>
                <w:rFonts w:ascii="Montserrat" w:hAnsi="Montserrat"/>
                <w:color w:val="000000"/>
                <w:szCs w:val="22"/>
              </w:rPr>
              <w:t>People, Organizations, Public Administration &amp; Objects (IoT) and processes.</w:t>
            </w:r>
          </w:p>
        </w:tc>
      </w:tr>
      <w:tr w:rsidR="00AC0EB9" w:rsidRPr="00880DEE" w14:paraId="64C5AD87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0A241CB5" w14:textId="0E9EF467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Stakeholders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6DFE68" w14:textId="5370AC40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i/>
                <w:sz w:val="24"/>
                <w:szCs w:val="24"/>
              </w:rPr>
            </w:pPr>
            <w:r>
              <w:rPr>
                <w:b w:val="0"/>
                <w:i/>
                <w:color w:val="000000"/>
                <w:sz w:val="24"/>
                <w:szCs w:val="24"/>
                <w:lang w:val="en-GB"/>
              </w:rPr>
              <w:t>As we are proposing a Self-Sovereign Identity-based interconnected Blockchain Platform(s), with the right Governance, all type of users are also stakeholders</w:t>
            </w:r>
          </w:p>
        </w:tc>
      </w:tr>
      <w:tr w:rsidR="00AC0EB9" w:rsidRPr="00880DEE" w14:paraId="62D52D0C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2140CF1D" w14:textId="4CCD65A9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Data: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D02DFB" w14:textId="77777777" w:rsidR="00AC0EB9" w:rsidRDefault="009B1904" w:rsidP="00AC0EB9">
            <w:pPr>
              <w:pStyle w:val="FigureTitle"/>
              <w:keepLines w:val="0"/>
              <w:spacing w:before="0" w:after="0"/>
              <w:jc w:val="left"/>
              <w:rPr>
                <w:b w:val="0"/>
                <w:i/>
                <w:color w:val="000000"/>
                <w:sz w:val="24"/>
                <w:szCs w:val="24"/>
              </w:rPr>
            </w:pPr>
            <w:hyperlink r:id="rId13" w:history="1">
              <w:r w:rsidR="00AC0EB9" w:rsidRPr="0088736A">
                <w:rPr>
                  <w:rStyle w:val="Hyperlink"/>
                  <w:b w:val="0"/>
                  <w:i/>
                  <w:sz w:val="24"/>
                  <w:szCs w:val="24"/>
                </w:rPr>
                <w:t>https://github.com/alastria/alastria-identity/wiki</w:t>
              </w:r>
            </w:hyperlink>
            <w:r w:rsidR="00AC0EB9" w:rsidRPr="0088736A">
              <w:rPr>
                <w:b w:val="0"/>
                <w:i/>
                <w:color w:val="000000"/>
                <w:sz w:val="24"/>
                <w:szCs w:val="24"/>
              </w:rPr>
              <w:t xml:space="preserve"> </w:t>
            </w:r>
          </w:p>
          <w:p w14:paraId="4E566107" w14:textId="2480D08D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b w:val="0"/>
                <w:i/>
                <w:color w:val="000000"/>
                <w:sz w:val="24"/>
                <w:szCs w:val="24"/>
                <w:lang w:val="en-GB"/>
              </w:rPr>
            </w:pPr>
            <w:r w:rsidRPr="0088736A">
              <w:rPr>
                <w:b w:val="0"/>
                <w:i/>
                <w:color w:val="000000"/>
                <w:sz w:val="24"/>
                <w:szCs w:val="24"/>
              </w:rPr>
              <w:t>Privacy by design</w:t>
            </w:r>
            <w:r>
              <w:rPr>
                <w:b w:val="0"/>
                <w:i/>
                <w:color w:val="000000"/>
                <w:sz w:val="24"/>
                <w:szCs w:val="24"/>
              </w:rPr>
              <w:t>: unlinkable actions.</w:t>
            </w:r>
          </w:p>
        </w:tc>
      </w:tr>
      <w:tr w:rsidR="00AC0EB9" w:rsidRPr="00880DEE" w14:paraId="5EA0570A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76586B58" w14:textId="77777777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Identification: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43A6C8" w14:textId="77777777" w:rsidR="00AC0EB9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i/>
                <w:sz w:val="24"/>
                <w:szCs w:val="24"/>
              </w:rPr>
            </w:pPr>
            <w:r w:rsidRPr="00880DEE">
              <w:rPr>
                <w:b w:val="0"/>
                <w:i/>
                <w:color w:val="000000"/>
                <w:sz w:val="24"/>
                <w:szCs w:val="24"/>
                <w:lang w:val="en-GB"/>
              </w:rPr>
              <w:t>Identification mechanism and rules; ability of participants to be anonymous, etc.</w:t>
            </w:r>
            <w:r w:rsidRPr="00880DEE">
              <w:rPr>
                <w:i/>
                <w:sz w:val="24"/>
                <w:szCs w:val="24"/>
              </w:rPr>
              <w:t xml:space="preserve"> </w:t>
            </w:r>
          </w:p>
          <w:p w14:paraId="0C61FACD" w14:textId="77777777" w:rsidR="00AC0EB9" w:rsidRPr="006D5202" w:rsidRDefault="00AC0EB9" w:rsidP="00AC0EB9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Non-interactive Zero-Knowledge Proof, in essence it refers to a proof construction where one can prove possession of certain information, e.g. a secret key, without revealing that information which needs to be kept confidential, and without any interaction between prover and verifier.</w:t>
            </w:r>
          </w:p>
          <w:p w14:paraId="391B1278" w14:textId="25DF3EE3" w:rsidR="00AC0EB9" w:rsidRPr="00880DEE" w:rsidRDefault="009B1904" w:rsidP="00AC0EB9">
            <w:pPr>
              <w:pStyle w:val="FigureTitle"/>
              <w:keepLines w:val="0"/>
              <w:spacing w:before="0" w:after="0"/>
              <w:jc w:val="left"/>
              <w:rPr>
                <w:i/>
                <w:sz w:val="24"/>
                <w:szCs w:val="24"/>
              </w:rPr>
            </w:pPr>
            <w:hyperlink r:id="rId14" w:history="1">
              <w:r w:rsidR="00AC0EB9" w:rsidRPr="00E46736">
                <w:rPr>
                  <w:rStyle w:val="Hyperlink"/>
                </w:rPr>
                <w:t>https://snark.network/</w:t>
              </w:r>
            </w:hyperlink>
          </w:p>
        </w:tc>
      </w:tr>
      <w:tr w:rsidR="00AC0EB9" w:rsidRPr="00880DEE" w14:paraId="64F7BA0E" w14:textId="77777777" w:rsidTr="00880DEE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14:paraId="4838057B" w14:textId="77777777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880DEE">
              <w:rPr>
                <w:sz w:val="24"/>
                <w:szCs w:val="24"/>
              </w:rPr>
              <w:t>Predicted Outcomes:</w:t>
            </w:r>
          </w:p>
        </w:tc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371A46" w14:textId="587233E1" w:rsidR="00AC0EB9" w:rsidRPr="00880DEE" w:rsidRDefault="00AC0EB9" w:rsidP="00AC0EB9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MAIN NET and various PoC with succeed in different verticals like Healthcare, Education, Energy, E-Money and others. eIDAS Bridge Pilot as a reference for the ESSIF (European Self Sovereign Identity Framework)</w:t>
            </w:r>
          </w:p>
        </w:tc>
      </w:tr>
    </w:tbl>
    <w:p w14:paraId="0EA9A7FF" w14:textId="77777777" w:rsidR="00BB79EF" w:rsidRDefault="00BB79EF" w:rsidP="006F75D5">
      <w:pPr>
        <w:rPr>
          <w:b/>
          <w:szCs w:val="24"/>
          <w:lang w:val="en-US"/>
        </w:rPr>
      </w:pP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81"/>
      </w:tblGrid>
      <w:tr w:rsidR="0098615E" w:rsidRPr="00BC2010" w14:paraId="669D78C9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1D9E8D3F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Overview of the Business Problem or Opportunity</w:t>
            </w:r>
          </w:p>
        </w:tc>
      </w:tr>
      <w:tr w:rsidR="0098615E" w:rsidRPr="00BC2010" w14:paraId="375EE7E0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2FD612B" w14:textId="77777777" w:rsidR="0098615E" w:rsidRDefault="00AC0EB9" w:rsidP="00880DEE">
            <w:pPr>
              <w:pStyle w:val="FigureTitle"/>
              <w:keepLines w:val="0"/>
              <w:spacing w:before="0" w:after="0"/>
              <w:jc w:val="left"/>
              <w:rPr>
                <w:i/>
                <w:szCs w:val="24"/>
              </w:rPr>
            </w:pPr>
            <w:r w:rsidRPr="007477C5">
              <w:rPr>
                <w:b w:val="0"/>
                <w:i/>
                <w:noProof/>
                <w:color w:val="000000"/>
                <w:sz w:val="24"/>
                <w:szCs w:val="24"/>
                <w:lang w:val="en-GB" w:eastAsia="en-GB"/>
              </w:rPr>
              <w:drawing>
                <wp:inline distT="0" distB="0" distL="0" distR="0" wp14:anchorId="430E578E" wp14:editId="1841AE2C">
                  <wp:extent cx="6073775" cy="3416300"/>
                  <wp:effectExtent l="0" t="0" r="0" b="0"/>
                  <wp:docPr id="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3775" cy="341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2F9B20" w14:textId="3132E875" w:rsidR="00AC0EB9" w:rsidRPr="00AC0EB9" w:rsidRDefault="00AC0EB9" w:rsidP="00AC0EB9">
            <w:pPr>
              <w:pStyle w:val="BodyText"/>
              <w:rPr>
                <w:lang w:val="en-US"/>
              </w:rPr>
            </w:pPr>
          </w:p>
        </w:tc>
      </w:tr>
      <w:tr w:rsidR="0098615E" w:rsidRPr="00BC2010" w14:paraId="4371DBAD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2BE087BB" w14:textId="77777777" w:rsidR="00AC0EB9" w:rsidRDefault="00AC0EB9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</w:p>
          <w:p w14:paraId="5FC3EB1C" w14:textId="77777777" w:rsidR="00AC0EB9" w:rsidRDefault="00AC0EB9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</w:p>
          <w:p w14:paraId="7A1F6F04" w14:textId="77777777" w:rsidR="00AC0EB9" w:rsidRDefault="00AC0EB9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</w:p>
          <w:p w14:paraId="22F2ECE2" w14:textId="77777777" w:rsidR="00AC0EB9" w:rsidRDefault="00AC0EB9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</w:p>
          <w:p w14:paraId="5C765A77" w14:textId="77777777" w:rsidR="00AC0EB9" w:rsidRDefault="00AC0EB9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</w:p>
          <w:p w14:paraId="43796232" w14:textId="77777777" w:rsidR="00AC0EB9" w:rsidRDefault="00AC0EB9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</w:p>
          <w:p w14:paraId="22B8DF46" w14:textId="77777777" w:rsidR="00AC0EB9" w:rsidRDefault="00AC0EB9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</w:p>
          <w:p w14:paraId="295A425E" w14:textId="77777777" w:rsidR="00AC0EB9" w:rsidRDefault="00AC0EB9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</w:p>
          <w:p w14:paraId="06B0E3FF" w14:textId="77777777" w:rsidR="00AC0EB9" w:rsidRDefault="00AC0EB9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</w:p>
          <w:p w14:paraId="4EF260A1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Why Distributed Ledger Technology?</w:t>
            </w:r>
          </w:p>
        </w:tc>
      </w:tr>
      <w:tr w:rsidR="0098615E" w:rsidRPr="00BC2010" w14:paraId="22086EDC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20557DD" w14:textId="46853CEA" w:rsidR="004A4E8E" w:rsidRPr="00147CE0" w:rsidRDefault="00AC0EB9" w:rsidP="00880DEE">
            <w:pPr>
              <w:pStyle w:val="FigureTitle"/>
              <w:keepLines w:val="0"/>
              <w:spacing w:before="0" w:after="0"/>
              <w:jc w:val="left"/>
              <w:rPr>
                <w:i/>
                <w:szCs w:val="24"/>
              </w:rPr>
            </w:pPr>
            <w:r w:rsidRPr="007477C5">
              <w:rPr>
                <w:i/>
                <w:noProof/>
                <w:szCs w:val="24"/>
                <w:lang w:val="en-GB" w:eastAsia="en-GB"/>
              </w:rPr>
              <w:lastRenderedPageBreak/>
              <w:drawing>
                <wp:inline distT="0" distB="0" distL="0" distR="0" wp14:anchorId="007EC649" wp14:editId="1A8999DE">
                  <wp:extent cx="6073775" cy="34163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3775" cy="341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1C2E5" w14:textId="77777777" w:rsidR="0098615E" w:rsidRDefault="0098615E">
      <w:pPr>
        <w:tabs>
          <w:tab w:val="clear" w:pos="794"/>
          <w:tab w:val="clear" w:pos="1191"/>
          <w:tab w:val="clear" w:pos="1588"/>
          <w:tab w:val="clear" w:pos="1985"/>
        </w:tabs>
        <w:overflowPunct/>
        <w:autoSpaceDE/>
        <w:autoSpaceDN/>
        <w:adjustRightInd/>
        <w:spacing w:before="0"/>
        <w:textAlignment w:val="auto"/>
        <w:rPr>
          <w:b/>
          <w:szCs w:val="24"/>
          <w:lang w:val="en-US"/>
        </w:rPr>
      </w:pPr>
    </w:p>
    <w:p w14:paraId="3DD3F162" w14:textId="47F149A5" w:rsidR="0098615E" w:rsidRPr="0098615E" w:rsidRDefault="000B4C3C" w:rsidP="00631AFC">
      <w:pPr>
        <w:jc w:val="center"/>
        <w:outlineLvl w:val="0"/>
        <w:rPr>
          <w:b/>
          <w:szCs w:val="24"/>
          <w:u w:val="single"/>
          <w:lang w:val="en-US"/>
        </w:rPr>
      </w:pPr>
      <w:r>
        <w:rPr>
          <w:b/>
          <w:szCs w:val="24"/>
          <w:u w:val="single"/>
          <w:lang w:val="en-US"/>
        </w:rPr>
        <w:t>Section 2</w:t>
      </w:r>
      <w:r w:rsidR="00880DEE">
        <w:rPr>
          <w:b/>
          <w:szCs w:val="24"/>
          <w:u w:val="single"/>
          <w:lang w:val="en-US"/>
        </w:rPr>
        <w:t>:</w:t>
      </w:r>
      <w:r w:rsidR="0098615E" w:rsidRPr="0098615E">
        <w:rPr>
          <w:b/>
          <w:szCs w:val="24"/>
          <w:u w:val="single"/>
          <w:lang w:val="en-US"/>
        </w:rPr>
        <w:t xml:space="preserve"> Current process</w:t>
      </w:r>
    </w:p>
    <w:p w14:paraId="06E019AB" w14:textId="77777777" w:rsidR="0098615E" w:rsidRDefault="0098615E" w:rsidP="006F75D5">
      <w:pPr>
        <w:rPr>
          <w:b/>
          <w:szCs w:val="24"/>
          <w:lang w:val="en-US"/>
        </w:rPr>
      </w:pP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81"/>
      </w:tblGrid>
      <w:tr w:rsidR="0098615E" w:rsidRPr="00BC2010" w14:paraId="257A61E6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5E455929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Current Solutions</w:t>
            </w:r>
          </w:p>
        </w:tc>
      </w:tr>
      <w:tr w:rsidR="0098615E" w:rsidRPr="00BC2010" w14:paraId="21F244D2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30A6C86" w14:textId="03333C75" w:rsidR="0098615E" w:rsidRPr="00147CE0" w:rsidRDefault="0001466F" w:rsidP="00880DEE">
            <w:pPr>
              <w:pStyle w:val="FigureTitle"/>
              <w:keepLines w:val="0"/>
              <w:spacing w:before="0" w:after="0"/>
              <w:jc w:val="left"/>
              <w:rPr>
                <w:i/>
              </w:rPr>
            </w:pPr>
            <w:r>
              <w:rPr>
                <w:b w:val="0"/>
                <w:i/>
                <w:color w:val="000000"/>
                <w:sz w:val="24"/>
                <w:szCs w:val="24"/>
                <w:lang w:val="en-GB"/>
              </w:rPr>
              <w:t>There are a number of private consortiums and federated ones, but ALASTRIA is moderating the decentralization to a middle point between public and private permissioned infrastructure with all relevant participants for a country or jurisdiction like Public Notary, Corporate Registration Office and listed, medium and small and micro-enterprises, also covenants with other Public administration covering the possibility for a network for frameworks and vice-verse.</w:t>
            </w:r>
          </w:p>
        </w:tc>
      </w:tr>
    </w:tbl>
    <w:p w14:paraId="6646F498" w14:textId="77777777" w:rsidR="0098615E" w:rsidRPr="00BC2010" w:rsidRDefault="0098615E" w:rsidP="006F75D5">
      <w:pPr>
        <w:rPr>
          <w:b/>
          <w:szCs w:val="24"/>
          <w:lang w:val="en-US"/>
        </w:rPr>
      </w:pPr>
    </w:p>
    <w:p w14:paraId="3ED9C7AA" w14:textId="77777777" w:rsidR="006F75D5" w:rsidRDefault="006F75D5" w:rsidP="006F75D5">
      <w:pPr>
        <w:rPr>
          <w:b/>
          <w:szCs w:val="24"/>
          <w:lang w:val="en-US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631D2F" w:rsidRPr="00BC2010" w14:paraId="4488BE8F" w14:textId="77777777" w:rsidTr="0016145F">
        <w:trPr>
          <w:cantSplit/>
          <w:trHeight w:val="540"/>
        </w:trPr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061C7A" w14:textId="77777777" w:rsidR="0027586F" w:rsidRDefault="0027586F" w:rsidP="0027586F">
            <w:pPr>
              <w:jc w:val="center"/>
              <w:outlineLvl w:val="0"/>
              <w:rPr>
                <w:b/>
                <w:szCs w:val="24"/>
                <w:u w:val="single"/>
                <w:lang w:val="en-US"/>
              </w:rPr>
            </w:pPr>
            <w:r>
              <w:rPr>
                <w:b/>
                <w:szCs w:val="24"/>
                <w:u w:val="single"/>
                <w:lang w:val="en-US"/>
              </w:rPr>
              <w:lastRenderedPageBreak/>
              <w:t>Section 2:</w:t>
            </w:r>
            <w:r w:rsidRPr="0098615E">
              <w:rPr>
                <w:b/>
                <w:szCs w:val="24"/>
                <w:u w:val="single"/>
                <w:lang w:val="en-US"/>
              </w:rPr>
              <w:t xml:space="preserve"> Current process</w:t>
            </w:r>
          </w:p>
          <w:p w14:paraId="587F7199" w14:textId="03C6DD74" w:rsidR="0027586F" w:rsidRPr="00DB2638" w:rsidRDefault="0027586F" w:rsidP="0027586F">
            <w:pPr>
              <w:outlineLvl w:val="0"/>
              <w:rPr>
                <w:b/>
                <w:szCs w:val="24"/>
                <w:u w:val="single"/>
                <w:lang w:val="en-US"/>
              </w:rPr>
            </w:pPr>
          </w:p>
          <w:tbl>
            <w:tblPr>
              <w:tblW w:w="9773" w:type="dxa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  <w:insideH w:val="single" w:sz="6" w:space="0" w:color="auto"/>
                <w:insideV w:val="single" w:sz="6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773"/>
            </w:tblGrid>
            <w:tr w:rsidR="0027586F" w:rsidRPr="00BC2010" w14:paraId="2C2DD65A" w14:textId="77777777" w:rsidTr="005E4476">
              <w:trPr>
                <w:cantSplit/>
                <w:trHeight w:val="280"/>
                <w:tblHeader/>
              </w:trPr>
              <w:tc>
                <w:tcPr>
                  <w:tcW w:w="9773" w:type="dxa"/>
                  <w:tcBorders>
                    <w:top w:val="single" w:sz="6" w:space="0" w:color="auto"/>
                    <w:left w:val="single" w:sz="6" w:space="0" w:color="auto"/>
                    <w:bottom w:val="nil"/>
                    <w:right w:val="single" w:sz="6" w:space="0" w:color="auto"/>
                  </w:tcBorders>
                  <w:shd w:val="pct15" w:color="auto" w:fill="FFFFFF"/>
                  <w:hideMark/>
                </w:tcPr>
                <w:p w14:paraId="2C35EF66" w14:textId="77777777" w:rsidR="0027586F" w:rsidRPr="00BC2010" w:rsidRDefault="0027586F" w:rsidP="0027586F">
                  <w:pPr>
                    <w:pStyle w:val="FigureTitle"/>
                    <w:keepLines w:val="0"/>
                    <w:spacing w:before="0" w:after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Process scheme</w:t>
                  </w:r>
                  <w:r w:rsidRPr="00BC2010">
                    <w:rPr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>(as-is) and ROLES / DATA FLOW</w:t>
                  </w:r>
                </w:p>
              </w:tc>
            </w:tr>
            <w:tr w:rsidR="0027586F" w:rsidRPr="00BC2010" w14:paraId="5752836F" w14:textId="77777777" w:rsidTr="005E4476">
              <w:trPr>
                <w:trHeight w:val="540"/>
              </w:trPr>
              <w:tc>
                <w:tcPr>
                  <w:tcW w:w="9773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</w:tcPr>
                <w:p w14:paraId="7584FA4E" w14:textId="47619066" w:rsidR="0027586F" w:rsidRDefault="0027586F" w:rsidP="0027586F">
                  <w:pPr>
                    <w:jc w:val="center"/>
                    <w:rPr>
                      <w:szCs w:val="24"/>
                    </w:rPr>
                  </w:pPr>
                </w:p>
                <w:p w14:paraId="09838AB6" w14:textId="77777777" w:rsidR="0027586F" w:rsidRDefault="0027586F" w:rsidP="0027586F">
                  <w:pPr>
                    <w:jc w:val="center"/>
                    <w:rPr>
                      <w:szCs w:val="24"/>
                    </w:rPr>
                  </w:pPr>
                </w:p>
                <w:p w14:paraId="166D0BB6" w14:textId="77777777" w:rsidR="0027586F" w:rsidRDefault="0027586F" w:rsidP="0027586F">
                  <w:pPr>
                    <w:jc w:val="center"/>
                    <w:rPr>
                      <w:szCs w:val="24"/>
                    </w:rPr>
                  </w:pPr>
                  <w:r>
                    <w:rPr>
                      <w:noProof/>
                      <w:lang w:eastAsia="en-GB"/>
                    </w:rPr>
                    <w:drawing>
                      <wp:inline distT="0" distB="0" distL="0" distR="0" wp14:anchorId="7F5EDBCC" wp14:editId="75232701">
                        <wp:extent cx="5185015" cy="2932191"/>
                        <wp:effectExtent l="0" t="0" r="0" b="1905"/>
                        <wp:docPr id="10" name="Imagen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95745" cy="29382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67034E" w14:textId="77777777" w:rsidR="0027586F" w:rsidRDefault="0027586F" w:rsidP="0027586F">
                  <w:pPr>
                    <w:jc w:val="center"/>
                    <w:rPr>
                      <w:szCs w:val="24"/>
                    </w:rPr>
                  </w:pPr>
                </w:p>
                <w:p w14:paraId="3AF6BE66" w14:textId="77777777" w:rsidR="0027586F" w:rsidRDefault="0027586F" w:rsidP="0027586F">
                  <w:pPr>
                    <w:jc w:val="center"/>
                    <w:rPr>
                      <w:szCs w:val="24"/>
                    </w:rPr>
                  </w:pPr>
                  <w:r>
                    <w:rPr>
                      <w:noProof/>
                      <w:lang w:eastAsia="en-GB"/>
                    </w:rPr>
                    <w:drawing>
                      <wp:inline distT="0" distB="0" distL="0" distR="0" wp14:anchorId="609C41FB" wp14:editId="659C1452">
                        <wp:extent cx="4553900" cy="2247580"/>
                        <wp:effectExtent l="0" t="0" r="0" b="635"/>
                        <wp:docPr id="6" name="Imagen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53768" cy="2247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F31AA9" w14:textId="77777777" w:rsidR="0027586F" w:rsidRPr="00A707B2" w:rsidRDefault="0027586F" w:rsidP="0027586F">
                  <w:pPr>
                    <w:rPr>
                      <w:szCs w:val="24"/>
                    </w:rPr>
                  </w:pPr>
                  <w:r>
                    <w:rPr>
                      <w:noProof/>
                      <w:lang w:eastAsia="en-GB"/>
                    </w:rPr>
                    <w:lastRenderedPageBreak/>
                    <w:drawing>
                      <wp:inline distT="0" distB="0" distL="0" distR="0" wp14:anchorId="2FC47B56" wp14:editId="1FBC5B26">
                        <wp:extent cx="4383741" cy="2825276"/>
                        <wp:effectExtent l="0" t="0" r="0" b="0"/>
                        <wp:docPr id="7" name="Imagen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85709" cy="2826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3892274" w14:textId="77777777" w:rsidR="0027586F" w:rsidRDefault="0027586F" w:rsidP="0027586F">
            <w:pPr>
              <w:rPr>
                <w:b/>
                <w:szCs w:val="24"/>
                <w:lang w:val="en-US"/>
              </w:rPr>
            </w:pPr>
          </w:p>
          <w:p w14:paraId="691422D2" w14:textId="77777777" w:rsidR="00631D2F" w:rsidRPr="00A707B2" w:rsidRDefault="00631D2F" w:rsidP="006675B5">
            <w:pPr>
              <w:rPr>
                <w:szCs w:val="24"/>
              </w:rPr>
            </w:pPr>
          </w:p>
        </w:tc>
      </w:tr>
    </w:tbl>
    <w:p w14:paraId="4D035FD8" w14:textId="77777777" w:rsidR="00631D2F" w:rsidRDefault="00631D2F" w:rsidP="006F75D5">
      <w:pPr>
        <w:rPr>
          <w:b/>
          <w:szCs w:val="24"/>
          <w:lang w:val="en-US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"/>
        <w:gridCol w:w="2476"/>
        <w:gridCol w:w="6379"/>
      </w:tblGrid>
      <w:tr w:rsidR="0098615E" w:rsidRPr="00BC2010" w14:paraId="09DA7221" w14:textId="77777777" w:rsidTr="006675B5">
        <w:trPr>
          <w:cantSplit/>
          <w:trHeight w:val="280"/>
          <w:tblHeader/>
        </w:trPr>
        <w:tc>
          <w:tcPr>
            <w:tcW w:w="9773" w:type="dxa"/>
            <w:gridSpan w:val="3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1580D0E4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and information (as-is)</w:t>
            </w:r>
          </w:p>
        </w:tc>
      </w:tr>
      <w:tr w:rsidR="0098615E" w:rsidRPr="00BC2010" w14:paraId="20D4A633" w14:textId="77777777" w:rsidTr="006675B5">
        <w:trPr>
          <w:cantSplit/>
          <w:trHeight w:val="280"/>
          <w:tblHeader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1C59116A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1FFDD68B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681C4D76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Description</w:t>
            </w:r>
          </w:p>
        </w:tc>
      </w:tr>
      <w:tr w:rsidR="0098615E" w:rsidRPr="00BC2010" w14:paraId="131BBB2C" w14:textId="77777777" w:rsidTr="006675B5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8F8AF72" w14:textId="77777777" w:rsidR="0098615E" w:rsidRPr="00BC2010" w:rsidRDefault="0098615E" w:rsidP="006675B5">
            <w:pPr>
              <w:rPr>
                <w:b/>
                <w:szCs w:val="24"/>
              </w:rPr>
            </w:pPr>
            <w:r w:rsidRPr="00BC2010">
              <w:rPr>
                <w:b/>
                <w:szCs w:val="24"/>
              </w:rPr>
              <w:t>1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6F75BE" w14:textId="7D20B9CE" w:rsidR="0098615E" w:rsidRPr="00BC2010" w:rsidRDefault="004B25F2" w:rsidP="006675B5">
            <w:pPr>
              <w:rPr>
                <w:i/>
                <w:szCs w:val="24"/>
              </w:rPr>
            </w:pPr>
            <w:r>
              <w:rPr>
                <w:i/>
                <w:szCs w:val="24"/>
              </w:rPr>
              <w:t>Adhesion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C82C8A" w14:textId="77777777" w:rsidR="0098615E" w:rsidRDefault="004B25F2" w:rsidP="006675B5">
            <w:pPr>
              <w:rPr>
                <w:szCs w:val="24"/>
              </w:rPr>
            </w:pPr>
            <w:r>
              <w:rPr>
                <w:szCs w:val="24"/>
              </w:rPr>
              <w:t>Normal standard document for being a member of Alastria</w:t>
            </w:r>
          </w:p>
          <w:p w14:paraId="4B2DA254" w14:textId="77777777" w:rsidR="004B25F2" w:rsidRPr="004B25F2" w:rsidRDefault="004B25F2" w:rsidP="004B25F2">
            <w:pPr>
              <w:tabs>
                <w:tab w:val="clear" w:pos="794"/>
                <w:tab w:val="clear" w:pos="1191"/>
                <w:tab w:val="clear" w:pos="1588"/>
                <w:tab w:val="clear" w:pos="1985"/>
              </w:tabs>
              <w:overflowPunct/>
              <w:autoSpaceDE/>
              <w:autoSpaceDN/>
              <w:adjustRightInd/>
              <w:spacing w:before="0"/>
              <w:textAlignment w:val="auto"/>
              <w:rPr>
                <w:lang w:val="en-US"/>
              </w:rPr>
            </w:pPr>
            <w:r>
              <w:rPr>
                <w:szCs w:val="24"/>
              </w:rPr>
              <w:t xml:space="preserve">See </w:t>
            </w:r>
            <w:hyperlink r:id="rId20" w:history="1">
              <w:r>
                <w:rPr>
                  <w:rStyle w:val="Hyperlink"/>
                </w:rPr>
                <w:t>https://alastria.io/en/become-a-member/</w:t>
              </w:r>
            </w:hyperlink>
          </w:p>
          <w:p w14:paraId="2A04BEE2" w14:textId="40577514" w:rsidR="004B25F2" w:rsidRPr="004B25F2" w:rsidRDefault="004B25F2" w:rsidP="006675B5">
            <w:pPr>
              <w:rPr>
                <w:szCs w:val="24"/>
                <w:lang w:val="en-US"/>
              </w:rPr>
            </w:pPr>
          </w:p>
        </w:tc>
      </w:tr>
    </w:tbl>
    <w:p w14:paraId="418E1D94" w14:textId="77777777" w:rsidR="0098615E" w:rsidRDefault="0098615E" w:rsidP="006F75D5">
      <w:pPr>
        <w:rPr>
          <w:b/>
          <w:szCs w:val="24"/>
          <w:lang w:val="en-US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"/>
        <w:gridCol w:w="2476"/>
        <w:gridCol w:w="6379"/>
      </w:tblGrid>
      <w:tr w:rsidR="003C456F" w:rsidRPr="00BC2010" w14:paraId="271C0DA5" w14:textId="77777777" w:rsidTr="005E4476">
        <w:trPr>
          <w:cantSplit/>
          <w:trHeight w:val="280"/>
          <w:tblHeader/>
        </w:trPr>
        <w:tc>
          <w:tcPr>
            <w:tcW w:w="9773" w:type="dxa"/>
            <w:gridSpan w:val="3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672C3C8E" w14:textId="77777777" w:rsidR="003C456F" w:rsidRPr="00BC2010" w:rsidRDefault="003C456F" w:rsidP="005E4476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Participants and their roles</w:t>
            </w:r>
          </w:p>
        </w:tc>
      </w:tr>
      <w:tr w:rsidR="003C456F" w:rsidRPr="00BC2010" w14:paraId="08F4A03B" w14:textId="77777777" w:rsidTr="005E4476">
        <w:trPr>
          <w:cantSplit/>
          <w:trHeight w:val="280"/>
          <w:tblHeader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7A4448A8" w14:textId="77777777" w:rsidR="003C456F" w:rsidRPr="00BC2010" w:rsidRDefault="003C456F" w:rsidP="005E4476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Actor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28A44D71" w14:textId="77777777" w:rsidR="003C456F" w:rsidRPr="00BC2010" w:rsidRDefault="003C456F" w:rsidP="005E4476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Type/Role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423BBDFE" w14:textId="77777777" w:rsidR="003C456F" w:rsidRPr="00BC2010" w:rsidRDefault="003C456F" w:rsidP="005E4476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Description</w:t>
            </w:r>
          </w:p>
        </w:tc>
      </w:tr>
      <w:tr w:rsidR="003C456F" w:rsidRPr="00BC2010" w14:paraId="09444DF4" w14:textId="77777777" w:rsidTr="005E4476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BB39A94" w14:textId="77777777" w:rsidR="003C456F" w:rsidRPr="00BC2010" w:rsidRDefault="003C456F" w:rsidP="005E4476">
            <w:pPr>
              <w:rPr>
                <w:b/>
                <w:szCs w:val="24"/>
              </w:rPr>
            </w:pPr>
            <w:r w:rsidRPr="00BC2010">
              <w:rPr>
                <w:b/>
                <w:szCs w:val="24"/>
              </w:rPr>
              <w:t>1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3DDA83" w14:textId="77777777" w:rsidR="003C456F" w:rsidRPr="00BC2010" w:rsidRDefault="003C456F" w:rsidP="005E4476">
            <w:pPr>
              <w:rPr>
                <w:i/>
                <w:szCs w:val="24"/>
              </w:rPr>
            </w:pPr>
            <w:r>
              <w:rPr>
                <w:i/>
                <w:szCs w:val="24"/>
              </w:rPr>
              <w:t>Commission</w:t>
            </w:r>
            <w:r w:rsidRPr="00BC2010">
              <w:rPr>
                <w:i/>
                <w:szCs w:val="24"/>
              </w:rPr>
              <w:t>s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F496A6" w14:textId="77777777" w:rsidR="003C456F" w:rsidRPr="00BC2010" w:rsidRDefault="003C456F" w:rsidP="005E4476">
            <w:pPr>
              <w:rPr>
                <w:szCs w:val="24"/>
              </w:rPr>
            </w:pPr>
            <w:r>
              <w:rPr>
                <w:szCs w:val="24"/>
              </w:rPr>
              <w:t>Deploy different areas of the infrastructure, technological area, resilience area, trust framework area, standards, sustainability area, risk and cybersecurity processing.</w:t>
            </w:r>
          </w:p>
        </w:tc>
      </w:tr>
      <w:tr w:rsidR="003C456F" w:rsidRPr="00BC2010" w14:paraId="422A78C3" w14:textId="77777777" w:rsidTr="005E4476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C6F2FA2" w14:textId="77777777" w:rsidR="003C456F" w:rsidRPr="00BC2010" w:rsidRDefault="003C456F" w:rsidP="005E4476">
            <w:pPr>
              <w:rPr>
                <w:b/>
                <w:szCs w:val="24"/>
              </w:rPr>
            </w:pPr>
            <w:r w:rsidRPr="00BC2010">
              <w:rPr>
                <w:b/>
                <w:szCs w:val="24"/>
              </w:rPr>
              <w:t>2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8310D9" w14:textId="77777777" w:rsidR="003C456F" w:rsidRPr="00BC2010" w:rsidRDefault="003C456F" w:rsidP="005E4476">
            <w:pPr>
              <w:pStyle w:val="NormalComment"/>
              <w:rPr>
                <w:i/>
                <w:color w:val="auto"/>
                <w:szCs w:val="24"/>
              </w:rPr>
            </w:pPr>
            <w:r>
              <w:rPr>
                <w:i/>
                <w:color w:val="auto"/>
                <w:szCs w:val="24"/>
              </w:rPr>
              <w:t>Committees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2A3B1B" w14:textId="77777777" w:rsidR="003C456F" w:rsidRPr="00BC2010" w:rsidRDefault="003C456F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Coordination and Implementation of the decision making for administrative proposes.</w:t>
            </w:r>
          </w:p>
        </w:tc>
      </w:tr>
    </w:tbl>
    <w:p w14:paraId="25EA9585" w14:textId="77777777" w:rsidR="0098615E" w:rsidRDefault="0098615E" w:rsidP="006F75D5">
      <w:pPr>
        <w:rPr>
          <w:b/>
          <w:szCs w:val="24"/>
          <w:lang w:val="en-US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4F4C21" w:rsidRPr="00BC2010" w14:paraId="72BEE201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3376E1BD" w14:textId="77777777" w:rsidR="004F4C21" w:rsidRPr="00BC2010" w:rsidRDefault="004F4C21" w:rsidP="006675B5">
            <w:pPr>
              <w:pStyle w:val="HeadingBase"/>
              <w:spacing w:before="0" w:after="0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ther Notes</w:t>
            </w:r>
          </w:p>
        </w:tc>
      </w:tr>
      <w:tr w:rsidR="004F4C21" w:rsidRPr="00BC2010" w14:paraId="031C0576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F1321B" w14:textId="507A4A51" w:rsidR="004F4C21" w:rsidRPr="00FD0492" w:rsidRDefault="004B25F2" w:rsidP="006675B5">
            <w:pPr>
              <w:tabs>
                <w:tab w:val="clear" w:pos="794"/>
                <w:tab w:val="clear" w:pos="1191"/>
                <w:tab w:val="clear" w:pos="1588"/>
                <w:tab w:val="clear" w:pos="1985"/>
                <w:tab w:val="left" w:pos="720"/>
              </w:tabs>
              <w:overflowPunct/>
              <w:autoSpaceDE/>
              <w:autoSpaceDN/>
              <w:adjustRightInd/>
              <w:spacing w:after="60"/>
              <w:textAlignment w:val="auto"/>
              <w:rPr>
                <w:i/>
                <w:szCs w:val="24"/>
              </w:rPr>
            </w:pPr>
            <w:r>
              <w:rPr>
                <w:i/>
                <w:szCs w:val="24"/>
              </w:rPr>
              <w:t>No.</w:t>
            </w:r>
          </w:p>
        </w:tc>
      </w:tr>
    </w:tbl>
    <w:p w14:paraId="650A3690" w14:textId="77777777" w:rsidR="004F4C21" w:rsidRDefault="004F4C21" w:rsidP="006F75D5">
      <w:pPr>
        <w:rPr>
          <w:b/>
          <w:szCs w:val="24"/>
          <w:lang w:val="en-US"/>
        </w:rPr>
      </w:pPr>
    </w:p>
    <w:p w14:paraId="53DC2315" w14:textId="77777777" w:rsidR="00662904" w:rsidRDefault="00662904">
      <w:pPr>
        <w:tabs>
          <w:tab w:val="clear" w:pos="794"/>
          <w:tab w:val="clear" w:pos="1191"/>
          <w:tab w:val="clear" w:pos="1588"/>
          <w:tab w:val="clear" w:pos="1985"/>
        </w:tabs>
        <w:overflowPunct/>
        <w:autoSpaceDE/>
        <w:autoSpaceDN/>
        <w:adjustRightInd/>
        <w:spacing w:before="0"/>
        <w:textAlignment w:val="auto"/>
        <w:rPr>
          <w:b/>
          <w:szCs w:val="24"/>
          <w:lang w:val="en-US"/>
        </w:rPr>
      </w:pPr>
      <w:r>
        <w:rPr>
          <w:b/>
          <w:szCs w:val="24"/>
          <w:lang w:val="en-US"/>
        </w:rPr>
        <w:br w:type="page"/>
      </w:r>
    </w:p>
    <w:p w14:paraId="3F3AB545" w14:textId="1E001360" w:rsidR="0098615E" w:rsidRDefault="0098615E" w:rsidP="00631AFC">
      <w:pPr>
        <w:jc w:val="center"/>
        <w:outlineLvl w:val="0"/>
        <w:rPr>
          <w:b/>
          <w:u w:val="single"/>
        </w:rPr>
      </w:pPr>
      <w:r w:rsidRPr="0098615E">
        <w:rPr>
          <w:b/>
          <w:u w:val="single"/>
        </w:rPr>
        <w:lastRenderedPageBreak/>
        <w:t xml:space="preserve">Section </w:t>
      </w:r>
      <w:r w:rsidR="000B4C3C">
        <w:rPr>
          <w:b/>
          <w:u w:val="single"/>
        </w:rPr>
        <w:t>3</w:t>
      </w:r>
      <w:r w:rsidR="00880DEE">
        <w:rPr>
          <w:b/>
          <w:u w:val="single"/>
        </w:rPr>
        <w:t>:</w:t>
      </w:r>
      <w:r w:rsidRPr="0098615E">
        <w:rPr>
          <w:b/>
          <w:u w:val="single"/>
        </w:rPr>
        <w:t xml:space="preserve"> Expected process</w:t>
      </w:r>
    </w:p>
    <w:p w14:paraId="4A48ED56" w14:textId="77777777" w:rsidR="0098615E" w:rsidRDefault="0098615E" w:rsidP="0098615E">
      <w:pPr>
        <w:jc w:val="center"/>
        <w:rPr>
          <w:b/>
          <w:u w:val="single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"/>
        <w:gridCol w:w="3240"/>
        <w:gridCol w:w="5615"/>
      </w:tblGrid>
      <w:tr w:rsidR="0098615E" w:rsidRPr="00BC2010" w14:paraId="410388B3" w14:textId="77777777" w:rsidTr="006675B5">
        <w:trPr>
          <w:cantSplit/>
          <w:trHeight w:val="280"/>
          <w:tblHeader/>
        </w:trPr>
        <w:tc>
          <w:tcPr>
            <w:tcW w:w="9773" w:type="dxa"/>
            <w:gridSpan w:val="3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6AC5CAD7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 xml:space="preserve">Expected Flow </w:t>
            </w:r>
            <w:r>
              <w:rPr>
                <w:sz w:val="24"/>
                <w:szCs w:val="24"/>
              </w:rPr>
              <w:t>(to-be)</w:t>
            </w:r>
          </w:p>
        </w:tc>
      </w:tr>
      <w:tr w:rsidR="0098615E" w:rsidRPr="00BC2010" w14:paraId="6B155E8D" w14:textId="77777777" w:rsidTr="006675B5">
        <w:trPr>
          <w:cantSplit/>
          <w:trHeight w:val="280"/>
          <w:tblHeader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3FA018C3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Step</w:t>
            </w:r>
          </w:p>
        </w:tc>
        <w:tc>
          <w:tcPr>
            <w:tcW w:w="3240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7BE2D398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User Actions</w:t>
            </w:r>
          </w:p>
        </w:tc>
        <w:tc>
          <w:tcPr>
            <w:tcW w:w="56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47DC577E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System Actions</w:t>
            </w:r>
          </w:p>
        </w:tc>
      </w:tr>
      <w:tr w:rsidR="00E83153" w:rsidRPr="00E83153" w14:paraId="3B525CFD" w14:textId="77777777" w:rsidTr="006675B5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DD94900" w14:textId="77777777" w:rsidR="0098615E" w:rsidRPr="00E83153" w:rsidRDefault="0098615E" w:rsidP="006675B5">
            <w:pPr>
              <w:rPr>
                <w:szCs w:val="24"/>
              </w:rPr>
            </w:pPr>
            <w:r w:rsidRPr="00E83153">
              <w:rPr>
                <w:szCs w:val="24"/>
              </w:rPr>
              <w:t>1.</w:t>
            </w:r>
          </w:p>
        </w:tc>
        <w:tc>
          <w:tcPr>
            <w:tcW w:w="3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3D24F8F" w14:textId="3BD99B4A" w:rsidR="0098615E" w:rsidRPr="00E83153" w:rsidRDefault="00E73C15" w:rsidP="00E73C15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Generation</w:t>
            </w:r>
          </w:p>
        </w:tc>
        <w:tc>
          <w:tcPr>
            <w:tcW w:w="56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42CA29" w14:textId="26272E57" w:rsidR="0098615E" w:rsidRPr="00E83153" w:rsidRDefault="00E73C15" w:rsidP="006675B5">
            <w:pPr>
              <w:rPr>
                <w:szCs w:val="24"/>
              </w:rPr>
            </w:pPr>
            <w:r>
              <w:rPr>
                <w:szCs w:val="24"/>
              </w:rPr>
              <w:t>Alastria ID Generation</w:t>
            </w:r>
          </w:p>
        </w:tc>
      </w:tr>
      <w:tr w:rsidR="0098615E" w:rsidRPr="00E83153" w14:paraId="7D96DBBB" w14:textId="77777777" w:rsidTr="006675B5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1C6246F" w14:textId="77777777" w:rsidR="0098615E" w:rsidRPr="00E83153" w:rsidRDefault="0098615E" w:rsidP="006675B5">
            <w:pPr>
              <w:rPr>
                <w:szCs w:val="24"/>
              </w:rPr>
            </w:pPr>
            <w:r w:rsidRPr="00E83153">
              <w:rPr>
                <w:szCs w:val="24"/>
              </w:rPr>
              <w:t>2.</w:t>
            </w:r>
          </w:p>
        </w:tc>
        <w:tc>
          <w:tcPr>
            <w:tcW w:w="3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709DF4" w14:textId="48298BE2" w:rsidR="0098615E" w:rsidRPr="00E83153" w:rsidRDefault="00E73C15" w:rsidP="006675B5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Authentication</w:t>
            </w:r>
          </w:p>
        </w:tc>
        <w:tc>
          <w:tcPr>
            <w:tcW w:w="56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685522" w14:textId="3ADF9620" w:rsidR="00E73C15" w:rsidRPr="00E83153" w:rsidRDefault="00E73C15" w:rsidP="006675B5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Verification and Validation</w:t>
            </w:r>
          </w:p>
        </w:tc>
      </w:tr>
      <w:tr w:rsidR="00E73C15" w:rsidRPr="00E83153" w14:paraId="5BFE5FF2" w14:textId="77777777" w:rsidTr="005E4476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683C80" w14:textId="30C6950F" w:rsidR="00E73C15" w:rsidRPr="00E83153" w:rsidRDefault="00E73C15" w:rsidP="005E4476">
            <w:pPr>
              <w:rPr>
                <w:szCs w:val="24"/>
              </w:rPr>
            </w:pPr>
            <w:r>
              <w:rPr>
                <w:szCs w:val="24"/>
              </w:rPr>
              <w:t>3.</w:t>
            </w:r>
          </w:p>
        </w:tc>
        <w:tc>
          <w:tcPr>
            <w:tcW w:w="3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E5F54F" w14:textId="0E0C5462" w:rsidR="00E73C15" w:rsidRDefault="00E73C15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Public Keys</w:t>
            </w:r>
          </w:p>
        </w:tc>
        <w:tc>
          <w:tcPr>
            <w:tcW w:w="56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00A673" w14:textId="225F77C9" w:rsidR="00E73C15" w:rsidRDefault="00E73C15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Generation, Registration, Revocation and Deletion</w:t>
            </w:r>
          </w:p>
        </w:tc>
      </w:tr>
      <w:tr w:rsidR="00E73C15" w:rsidRPr="00E83153" w14:paraId="630EFB9B" w14:textId="77777777" w:rsidTr="005E4476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B39C68" w14:textId="4D511F8A" w:rsidR="00E73C15" w:rsidRPr="00E83153" w:rsidRDefault="00E73C15" w:rsidP="005E4476">
            <w:pPr>
              <w:rPr>
                <w:szCs w:val="24"/>
              </w:rPr>
            </w:pPr>
            <w:r>
              <w:rPr>
                <w:szCs w:val="24"/>
              </w:rPr>
              <w:t>4.</w:t>
            </w:r>
          </w:p>
        </w:tc>
        <w:tc>
          <w:tcPr>
            <w:tcW w:w="3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84254A" w14:textId="43830CD2" w:rsidR="00E73C15" w:rsidRDefault="00E73C15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Credentials</w:t>
            </w:r>
          </w:p>
        </w:tc>
        <w:tc>
          <w:tcPr>
            <w:tcW w:w="56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9743C0" w14:textId="158FB3FA" w:rsidR="00E73C15" w:rsidRDefault="00E73C15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Issuance, Registration, Revocation and Deletion</w:t>
            </w:r>
          </w:p>
        </w:tc>
      </w:tr>
      <w:tr w:rsidR="00E73C15" w:rsidRPr="00E83153" w14:paraId="073ABEC7" w14:textId="77777777" w:rsidTr="005E4476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D767DD" w14:textId="3C33C8B9" w:rsidR="00E73C15" w:rsidRPr="00E83153" w:rsidRDefault="00E73C15" w:rsidP="005E4476">
            <w:pPr>
              <w:rPr>
                <w:szCs w:val="24"/>
              </w:rPr>
            </w:pPr>
            <w:r>
              <w:rPr>
                <w:szCs w:val="24"/>
              </w:rPr>
              <w:t>5.</w:t>
            </w:r>
          </w:p>
        </w:tc>
        <w:tc>
          <w:tcPr>
            <w:tcW w:w="3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B85B1B" w14:textId="44F82F93" w:rsidR="00E73C15" w:rsidRDefault="00E73C15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Presentations</w:t>
            </w:r>
          </w:p>
        </w:tc>
        <w:tc>
          <w:tcPr>
            <w:tcW w:w="56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8C0223" w14:textId="0045E543" w:rsidR="00E73C15" w:rsidRDefault="00E73C15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Issuance, Registration, Confirmation and Deletion.</w:t>
            </w:r>
          </w:p>
        </w:tc>
      </w:tr>
      <w:tr w:rsidR="00E73C15" w:rsidRPr="00E83153" w14:paraId="44F61D15" w14:textId="77777777" w:rsidTr="005E4476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B58566" w14:textId="29A84803" w:rsidR="00E73C15" w:rsidRPr="00E83153" w:rsidRDefault="00E73C15" w:rsidP="005E4476">
            <w:pPr>
              <w:rPr>
                <w:szCs w:val="24"/>
              </w:rPr>
            </w:pPr>
            <w:r>
              <w:rPr>
                <w:szCs w:val="24"/>
              </w:rPr>
              <w:t>6.</w:t>
            </w:r>
          </w:p>
        </w:tc>
        <w:tc>
          <w:tcPr>
            <w:tcW w:w="3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CB813C" w14:textId="1478DA10" w:rsidR="00E73C15" w:rsidRDefault="00E73C15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Identity and Private Key Backup &amp; Recovery</w:t>
            </w:r>
          </w:p>
        </w:tc>
        <w:tc>
          <w:tcPr>
            <w:tcW w:w="56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2992EB" w14:textId="71A9387A" w:rsidR="00E73C15" w:rsidRDefault="00E73C15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Alastria Backup &amp; Recovery ID</w:t>
            </w:r>
            <w:r w:rsidR="003C456F">
              <w:rPr>
                <w:color w:val="auto"/>
                <w:szCs w:val="24"/>
              </w:rPr>
              <w:t>.</w:t>
            </w:r>
          </w:p>
        </w:tc>
      </w:tr>
      <w:tr w:rsidR="00E73C15" w:rsidRPr="00E83153" w14:paraId="4FD142A3" w14:textId="77777777" w:rsidTr="006675B5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EAFEE2" w14:textId="37DF56A9" w:rsidR="00E73C15" w:rsidRPr="00E83153" w:rsidRDefault="00E73C15" w:rsidP="006675B5">
            <w:pPr>
              <w:rPr>
                <w:szCs w:val="24"/>
              </w:rPr>
            </w:pPr>
            <w:r>
              <w:rPr>
                <w:szCs w:val="24"/>
              </w:rPr>
              <w:t>7.</w:t>
            </w:r>
          </w:p>
        </w:tc>
        <w:tc>
          <w:tcPr>
            <w:tcW w:w="3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40D315" w14:textId="7B525D6B" w:rsidR="00E73C15" w:rsidRDefault="00E73C15" w:rsidP="006675B5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Signed transactions</w:t>
            </w:r>
          </w:p>
        </w:tc>
        <w:tc>
          <w:tcPr>
            <w:tcW w:w="56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EEA233" w14:textId="21D6D6A1" w:rsidR="00E73C15" w:rsidRDefault="00E73C15" w:rsidP="006675B5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Smart contracts and Dapps.</w:t>
            </w:r>
          </w:p>
        </w:tc>
      </w:tr>
    </w:tbl>
    <w:p w14:paraId="1F7881BB" w14:textId="77777777" w:rsidR="0098615E" w:rsidRPr="00E83153" w:rsidRDefault="0098615E" w:rsidP="0098615E">
      <w:pPr>
        <w:jc w:val="center"/>
        <w:rPr>
          <w:b/>
          <w:u w:val="single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E83153" w:rsidRPr="00E83153" w14:paraId="747C5AAB" w14:textId="77777777" w:rsidTr="006675B5">
        <w:trPr>
          <w:cantSplit/>
          <w:trHeight w:val="280"/>
          <w:tblHeader/>
        </w:trPr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6D15B2E1" w14:textId="77777777" w:rsidR="00631D2F" w:rsidRPr="00E83153" w:rsidRDefault="00631D2F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E83153">
              <w:rPr>
                <w:sz w:val="24"/>
                <w:szCs w:val="24"/>
              </w:rPr>
              <w:t>Process scheme (to-be)</w:t>
            </w:r>
          </w:p>
        </w:tc>
      </w:tr>
      <w:tr w:rsidR="00E83153" w:rsidRPr="00E83153" w14:paraId="1EF30085" w14:textId="77777777" w:rsidTr="00BC06BD">
        <w:trPr>
          <w:cantSplit/>
          <w:trHeight w:val="540"/>
        </w:trPr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1AF58EA" w14:textId="7F2A5F96" w:rsidR="00631D2F" w:rsidRPr="00E83153" w:rsidRDefault="0027586F" w:rsidP="006675B5">
            <w:pPr>
              <w:pStyle w:val="NormalComment"/>
              <w:rPr>
                <w:color w:val="auto"/>
                <w:szCs w:val="24"/>
              </w:rPr>
            </w:pPr>
            <w:r w:rsidRPr="00DB2638">
              <w:rPr>
                <w:b/>
                <w:noProof/>
                <w:szCs w:val="24"/>
                <w:u w:val="single"/>
                <w:lang w:val="en-GB" w:eastAsia="en-GB"/>
              </w:rPr>
              <w:drawing>
                <wp:inline distT="0" distB="0" distL="0" distR="0" wp14:anchorId="17A20364" wp14:editId="3D68DD95">
                  <wp:extent cx="6120765" cy="3442970"/>
                  <wp:effectExtent l="0" t="0" r="63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44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86F" w:rsidRPr="00E83153" w14:paraId="1F61789B" w14:textId="77777777" w:rsidTr="00BC06BD">
        <w:trPr>
          <w:cantSplit/>
          <w:trHeight w:val="540"/>
        </w:trPr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805AB7" w14:textId="77777777" w:rsidR="0027586F" w:rsidRDefault="0027586F" w:rsidP="006675B5">
            <w:pPr>
              <w:pStyle w:val="NormalComment"/>
              <w:rPr>
                <w:b/>
                <w:noProof/>
                <w:szCs w:val="24"/>
                <w:u w:val="single"/>
              </w:rPr>
            </w:pPr>
            <w:ins w:id="1" w:author="Carlos Pastor" w:date="2019-05-05T22:49:00Z">
              <w:r w:rsidRPr="001E12F4">
                <w:rPr>
                  <w:noProof/>
                  <w:lang w:val="en-GB" w:eastAsia="en-GB"/>
                </w:rPr>
                <w:lastRenderedPageBreak/>
                <w:drawing>
                  <wp:inline distT="0" distB="0" distL="0" distR="0" wp14:anchorId="703CE264" wp14:editId="6AC6163A">
                    <wp:extent cx="6120765" cy="3465830"/>
                    <wp:effectExtent l="0" t="0" r="0" b="0"/>
                    <wp:docPr id="1" name="Imagen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20765" cy="34658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E1A0F66" w14:textId="2DE4F510" w:rsidR="0027586F" w:rsidRDefault="00E73C15" w:rsidP="006675B5">
            <w:pPr>
              <w:pStyle w:val="NormalComment"/>
              <w:rPr>
                <w:b/>
                <w:noProof/>
                <w:szCs w:val="24"/>
                <w:u w:val="single"/>
              </w:rPr>
            </w:pPr>
            <w:r w:rsidRPr="00E73C15">
              <w:rPr>
                <w:b/>
                <w:noProof/>
                <w:szCs w:val="24"/>
                <w:u w:val="single"/>
                <w:lang w:val="en-GB" w:eastAsia="en-GB"/>
              </w:rPr>
              <w:drawing>
                <wp:inline distT="0" distB="0" distL="0" distR="0" wp14:anchorId="439A236E" wp14:editId="0B4E0AC8">
                  <wp:extent cx="6068695" cy="3413760"/>
                  <wp:effectExtent l="0" t="0" r="1905" b="254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8695" cy="341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F6883A" w14:textId="6DB7B64D" w:rsidR="0027586F" w:rsidRDefault="00E73C15" w:rsidP="006675B5">
            <w:pPr>
              <w:pStyle w:val="NormalComment"/>
              <w:rPr>
                <w:b/>
                <w:noProof/>
                <w:szCs w:val="24"/>
                <w:u w:val="single"/>
              </w:rPr>
            </w:pPr>
            <w:r w:rsidRPr="00E73C15">
              <w:rPr>
                <w:b/>
                <w:noProof/>
                <w:szCs w:val="24"/>
                <w:u w:val="single"/>
                <w:lang w:val="en-GB" w:eastAsia="en-GB"/>
              </w:rPr>
              <w:lastRenderedPageBreak/>
              <w:drawing>
                <wp:inline distT="0" distB="0" distL="0" distR="0" wp14:anchorId="166C204B" wp14:editId="4D1F9824">
                  <wp:extent cx="6068695" cy="3413760"/>
                  <wp:effectExtent l="0" t="0" r="1905" b="254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8695" cy="341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E9F49" w14:textId="333A0725" w:rsidR="0027586F" w:rsidRPr="00DB2638" w:rsidRDefault="0027586F" w:rsidP="006675B5">
            <w:pPr>
              <w:pStyle w:val="NormalComment"/>
              <w:rPr>
                <w:b/>
                <w:noProof/>
                <w:szCs w:val="24"/>
                <w:u w:val="single"/>
              </w:rPr>
            </w:pPr>
          </w:p>
        </w:tc>
      </w:tr>
    </w:tbl>
    <w:p w14:paraId="6B67BD4A" w14:textId="77777777" w:rsidR="00631D2F" w:rsidRDefault="00631D2F" w:rsidP="0098615E">
      <w:pPr>
        <w:jc w:val="center"/>
        <w:rPr>
          <w:b/>
          <w:u w:val="single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"/>
        <w:gridCol w:w="2476"/>
        <w:gridCol w:w="6379"/>
      </w:tblGrid>
      <w:tr w:rsidR="0098615E" w:rsidRPr="00BC2010" w14:paraId="710C4235" w14:textId="77777777" w:rsidTr="006675B5">
        <w:trPr>
          <w:cantSplit/>
          <w:trHeight w:val="280"/>
          <w:tblHeader/>
        </w:trPr>
        <w:tc>
          <w:tcPr>
            <w:tcW w:w="9773" w:type="dxa"/>
            <w:gridSpan w:val="3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05D5AAF6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Participants and their roles</w:t>
            </w:r>
          </w:p>
        </w:tc>
      </w:tr>
      <w:tr w:rsidR="0098615E" w:rsidRPr="00BC2010" w14:paraId="2840F4FF" w14:textId="77777777" w:rsidTr="006675B5">
        <w:trPr>
          <w:cantSplit/>
          <w:trHeight w:val="280"/>
          <w:tblHeader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7E54D6D9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Actor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17C33CBE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Type/Role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37FE0CE1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Description</w:t>
            </w:r>
          </w:p>
        </w:tc>
      </w:tr>
      <w:tr w:rsidR="0098615E" w:rsidRPr="00BC2010" w14:paraId="09A01A0F" w14:textId="77777777" w:rsidTr="006675B5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F03ABA2" w14:textId="77777777" w:rsidR="0098615E" w:rsidRPr="00BC2010" w:rsidRDefault="0098615E" w:rsidP="006675B5">
            <w:pPr>
              <w:rPr>
                <w:b/>
                <w:szCs w:val="24"/>
              </w:rPr>
            </w:pPr>
            <w:r w:rsidRPr="00BC2010">
              <w:rPr>
                <w:b/>
                <w:szCs w:val="24"/>
              </w:rPr>
              <w:t>1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DC4D41" w14:textId="0C31B1AA" w:rsidR="0098615E" w:rsidRPr="00BC2010" w:rsidRDefault="001A54B5" w:rsidP="006675B5">
            <w:pPr>
              <w:rPr>
                <w:i/>
                <w:szCs w:val="24"/>
              </w:rPr>
            </w:pPr>
            <w:r>
              <w:rPr>
                <w:i/>
                <w:szCs w:val="24"/>
              </w:rPr>
              <w:t>User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8C8390" w14:textId="2D1A9A95" w:rsidR="0098615E" w:rsidRPr="00BC2010" w:rsidRDefault="0084441D" w:rsidP="006675B5">
            <w:pPr>
              <w:rPr>
                <w:szCs w:val="24"/>
              </w:rPr>
            </w:pPr>
            <w:r>
              <w:rPr>
                <w:szCs w:val="24"/>
              </w:rPr>
              <w:t>ID generation</w:t>
            </w:r>
          </w:p>
        </w:tc>
      </w:tr>
      <w:tr w:rsidR="0084441D" w:rsidRPr="00BC2010" w14:paraId="77B5EC7C" w14:textId="77777777" w:rsidTr="006675B5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E1476C2" w14:textId="1AA15469" w:rsidR="0084441D" w:rsidRPr="00BC2010" w:rsidRDefault="0084441D" w:rsidP="0084441D">
            <w:pPr>
              <w:rPr>
                <w:b/>
                <w:szCs w:val="24"/>
              </w:rPr>
            </w:pPr>
            <w:r w:rsidRPr="00BC2010">
              <w:rPr>
                <w:b/>
                <w:szCs w:val="24"/>
              </w:rPr>
              <w:t>2</w:t>
            </w:r>
            <w:r>
              <w:rPr>
                <w:b/>
                <w:szCs w:val="24"/>
              </w:rPr>
              <w:t>.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1CCAFD" w14:textId="159146E0" w:rsidR="0084441D" w:rsidRPr="00BC2010" w:rsidRDefault="0084441D" w:rsidP="0084441D">
            <w:pPr>
              <w:pStyle w:val="NormalComment"/>
              <w:rPr>
                <w:i/>
                <w:color w:val="auto"/>
                <w:szCs w:val="24"/>
              </w:rPr>
            </w:pPr>
            <w:r>
              <w:rPr>
                <w:i/>
                <w:color w:val="auto"/>
                <w:szCs w:val="24"/>
              </w:rPr>
              <w:t>Credential Issuer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A435EF" w14:textId="70A90930" w:rsidR="0084441D" w:rsidRPr="00BC2010" w:rsidRDefault="0084441D" w:rsidP="0084441D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Attributes and other events.</w:t>
            </w:r>
          </w:p>
        </w:tc>
      </w:tr>
      <w:tr w:rsidR="0084441D" w:rsidRPr="00BC2010" w14:paraId="18EC35FE" w14:textId="77777777" w:rsidTr="005E4476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09EDE9" w14:textId="38E009B2" w:rsidR="0084441D" w:rsidRPr="00BC2010" w:rsidRDefault="0084441D" w:rsidP="005E4476">
            <w:pPr>
              <w:rPr>
                <w:b/>
                <w:szCs w:val="24"/>
              </w:rPr>
            </w:pPr>
            <w:r>
              <w:rPr>
                <w:b/>
                <w:szCs w:val="24"/>
              </w:rPr>
              <w:t>3.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F8C9C7" w14:textId="3A3000BC" w:rsidR="0084441D" w:rsidRDefault="0084441D" w:rsidP="005E4476">
            <w:pPr>
              <w:pStyle w:val="NormalComment"/>
              <w:rPr>
                <w:i/>
                <w:color w:val="auto"/>
                <w:szCs w:val="24"/>
              </w:rPr>
            </w:pPr>
            <w:r>
              <w:rPr>
                <w:i/>
                <w:color w:val="auto"/>
                <w:szCs w:val="24"/>
              </w:rPr>
              <w:t>Service Provider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61B1BC" w14:textId="5ED143C6" w:rsidR="0084441D" w:rsidRPr="00BC2010" w:rsidRDefault="0084441D" w:rsidP="005E4476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Trust anchoring.</w:t>
            </w:r>
          </w:p>
        </w:tc>
      </w:tr>
      <w:tr w:rsidR="0084441D" w:rsidRPr="00BC2010" w14:paraId="65FA6268" w14:textId="77777777" w:rsidTr="006675B5">
        <w:trPr>
          <w:cantSplit/>
          <w:trHeight w:val="540"/>
        </w:trPr>
        <w:tc>
          <w:tcPr>
            <w:tcW w:w="9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E1F6485" w14:textId="05E0C2E4" w:rsidR="0084441D" w:rsidRPr="00BC2010" w:rsidRDefault="0084441D" w:rsidP="0084441D">
            <w:pPr>
              <w:rPr>
                <w:b/>
                <w:szCs w:val="24"/>
              </w:rPr>
            </w:pPr>
            <w:r>
              <w:rPr>
                <w:b/>
                <w:szCs w:val="24"/>
              </w:rPr>
              <w:t>4.</w:t>
            </w:r>
          </w:p>
        </w:tc>
        <w:tc>
          <w:tcPr>
            <w:tcW w:w="24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6000A8" w14:textId="1D21DA73" w:rsidR="0084441D" w:rsidRDefault="0084441D" w:rsidP="0084441D">
            <w:pPr>
              <w:pStyle w:val="NormalComment"/>
              <w:rPr>
                <w:i/>
                <w:color w:val="auto"/>
                <w:szCs w:val="24"/>
              </w:rPr>
            </w:pPr>
            <w:r>
              <w:rPr>
                <w:i/>
                <w:color w:val="auto"/>
                <w:szCs w:val="24"/>
              </w:rPr>
              <w:t>AlastriaID</w:t>
            </w:r>
          </w:p>
        </w:tc>
        <w:tc>
          <w:tcPr>
            <w:tcW w:w="6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060BAB" w14:textId="36C62740" w:rsidR="0084441D" w:rsidRPr="00BC2010" w:rsidRDefault="0084441D" w:rsidP="0084441D">
            <w:pPr>
              <w:pStyle w:val="NormalCommen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Registry, Recovery, Revocation, Confirmation, Deletion.</w:t>
            </w:r>
          </w:p>
        </w:tc>
      </w:tr>
    </w:tbl>
    <w:p w14:paraId="193E4903" w14:textId="77777777" w:rsidR="0098615E" w:rsidRDefault="0098615E" w:rsidP="0098615E">
      <w:pPr>
        <w:rPr>
          <w:b/>
          <w:szCs w:val="24"/>
        </w:rPr>
      </w:pPr>
    </w:p>
    <w:p w14:paraId="3110A13D" w14:textId="77777777" w:rsidR="0001466F" w:rsidRDefault="0001466F" w:rsidP="0098615E">
      <w:pPr>
        <w:rPr>
          <w:b/>
          <w:szCs w:val="24"/>
        </w:rPr>
      </w:pPr>
    </w:p>
    <w:p w14:paraId="6606681E" w14:textId="77777777" w:rsidR="0001466F" w:rsidRDefault="0001466F" w:rsidP="0098615E">
      <w:pPr>
        <w:rPr>
          <w:b/>
          <w:szCs w:val="24"/>
        </w:rPr>
      </w:pPr>
    </w:p>
    <w:p w14:paraId="1ED53844" w14:textId="77777777" w:rsidR="0001466F" w:rsidRDefault="0001466F" w:rsidP="0098615E">
      <w:pPr>
        <w:rPr>
          <w:b/>
          <w:szCs w:val="24"/>
        </w:rPr>
      </w:pPr>
    </w:p>
    <w:p w14:paraId="74DC5BB9" w14:textId="77777777" w:rsidR="0001466F" w:rsidRDefault="0001466F" w:rsidP="0098615E">
      <w:pPr>
        <w:rPr>
          <w:b/>
          <w:szCs w:val="24"/>
        </w:rPr>
      </w:pPr>
    </w:p>
    <w:p w14:paraId="44B7ABF0" w14:textId="77777777" w:rsidR="0001466F" w:rsidRDefault="0001466F" w:rsidP="0098615E">
      <w:pPr>
        <w:rPr>
          <w:b/>
          <w:szCs w:val="24"/>
        </w:rPr>
      </w:pPr>
    </w:p>
    <w:p w14:paraId="554BE709" w14:textId="77777777" w:rsidR="0001466F" w:rsidRDefault="0001466F" w:rsidP="0098615E">
      <w:pPr>
        <w:rPr>
          <w:b/>
          <w:szCs w:val="24"/>
        </w:rPr>
      </w:pPr>
    </w:p>
    <w:p w14:paraId="5BEB1DBC" w14:textId="77777777" w:rsidR="0001466F" w:rsidRDefault="0001466F" w:rsidP="0098615E">
      <w:pPr>
        <w:rPr>
          <w:b/>
          <w:szCs w:val="24"/>
        </w:rPr>
      </w:pPr>
    </w:p>
    <w:p w14:paraId="65E08A7D" w14:textId="77777777" w:rsidR="0001466F" w:rsidRDefault="0001466F" w:rsidP="0098615E">
      <w:pPr>
        <w:rPr>
          <w:b/>
          <w:szCs w:val="24"/>
        </w:rPr>
      </w:pPr>
    </w:p>
    <w:p w14:paraId="722DCB67" w14:textId="77777777" w:rsidR="0001466F" w:rsidRDefault="0001466F" w:rsidP="0098615E">
      <w:pPr>
        <w:rPr>
          <w:b/>
          <w:szCs w:val="24"/>
        </w:rPr>
      </w:pPr>
    </w:p>
    <w:p w14:paraId="61E12122" w14:textId="77777777" w:rsidR="0001466F" w:rsidRDefault="0001466F" w:rsidP="0098615E">
      <w:pPr>
        <w:rPr>
          <w:b/>
          <w:szCs w:val="24"/>
        </w:rPr>
      </w:pPr>
    </w:p>
    <w:p w14:paraId="14C0F2CA" w14:textId="77777777" w:rsidR="0001466F" w:rsidRDefault="0001466F" w:rsidP="0098615E">
      <w:pPr>
        <w:rPr>
          <w:b/>
          <w:szCs w:val="24"/>
        </w:rPr>
      </w:pPr>
    </w:p>
    <w:p w14:paraId="492EF644" w14:textId="77777777" w:rsidR="0001466F" w:rsidRDefault="0001466F" w:rsidP="0098615E">
      <w:pPr>
        <w:rPr>
          <w:b/>
          <w:szCs w:val="24"/>
        </w:rPr>
      </w:pPr>
    </w:p>
    <w:p w14:paraId="29AA621A" w14:textId="77777777" w:rsidR="0001466F" w:rsidRDefault="0001466F" w:rsidP="0098615E">
      <w:pPr>
        <w:rPr>
          <w:b/>
          <w:szCs w:val="24"/>
        </w:rPr>
      </w:pPr>
    </w:p>
    <w:p w14:paraId="0882394B" w14:textId="77777777" w:rsidR="0001466F" w:rsidRDefault="0001466F" w:rsidP="0098615E">
      <w:pPr>
        <w:rPr>
          <w:b/>
          <w:szCs w:val="24"/>
        </w:rPr>
      </w:pPr>
    </w:p>
    <w:p w14:paraId="595B3B72" w14:textId="77777777" w:rsidR="0001466F" w:rsidRDefault="0001466F" w:rsidP="0098615E">
      <w:pPr>
        <w:rPr>
          <w:b/>
          <w:szCs w:val="24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98615E" w:rsidRPr="00BC2010" w14:paraId="263FF806" w14:textId="77777777" w:rsidTr="006675B5">
        <w:trPr>
          <w:cantSplit/>
          <w:trHeight w:val="280"/>
          <w:tblHeader/>
        </w:trPr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pct15" w:color="auto" w:fill="FFFFFF"/>
            <w:hideMark/>
          </w:tcPr>
          <w:p w14:paraId="0583A43A" w14:textId="77777777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and information</w:t>
            </w:r>
          </w:p>
        </w:tc>
      </w:tr>
    </w:tbl>
    <w:p w14:paraId="61929C49" w14:textId="47B64798" w:rsidR="0098615E" w:rsidRDefault="0001466F" w:rsidP="0098615E">
      <w:pPr>
        <w:rPr>
          <w:b/>
          <w:szCs w:val="24"/>
        </w:rPr>
      </w:pPr>
      <w:r w:rsidRPr="0001466F">
        <w:rPr>
          <w:b/>
          <w:noProof/>
          <w:szCs w:val="24"/>
          <w:lang w:eastAsia="en-GB"/>
        </w:rPr>
        <w:drawing>
          <wp:inline distT="0" distB="0" distL="0" distR="0" wp14:anchorId="36E55D73" wp14:editId="24F782FE">
            <wp:extent cx="6120765" cy="3442970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7510" w14:textId="77777777" w:rsidR="000F6787" w:rsidRDefault="000F6787" w:rsidP="0098615E">
      <w:pPr>
        <w:rPr>
          <w:b/>
          <w:szCs w:val="24"/>
        </w:rPr>
      </w:pPr>
    </w:p>
    <w:p w14:paraId="264520DA" w14:textId="2C96C927" w:rsidR="000F6787" w:rsidRDefault="0001466F" w:rsidP="0098615E">
      <w:pPr>
        <w:rPr>
          <w:b/>
          <w:szCs w:val="24"/>
        </w:rPr>
      </w:pPr>
      <w:r w:rsidRPr="0001466F">
        <w:rPr>
          <w:b/>
          <w:noProof/>
          <w:szCs w:val="24"/>
          <w:lang w:eastAsia="en-GB"/>
        </w:rPr>
        <w:drawing>
          <wp:inline distT="0" distB="0" distL="0" distR="0" wp14:anchorId="2FAFB18A" wp14:editId="6ECD3265">
            <wp:extent cx="6120765" cy="3442970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517B" w14:textId="77777777" w:rsidR="000F6787" w:rsidRDefault="000F6787" w:rsidP="0098615E">
      <w:pPr>
        <w:rPr>
          <w:b/>
          <w:szCs w:val="24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98615E" w:rsidRPr="00BC2010" w14:paraId="3A36DFBF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5082850B" w14:textId="77777777" w:rsidR="0098615E" w:rsidRPr="00BC2010" w:rsidRDefault="0098615E" w:rsidP="006675B5">
            <w:pPr>
              <w:pStyle w:val="HeadingBase"/>
              <w:spacing w:before="0" w:after="0"/>
              <w:rPr>
                <w:sz w:val="24"/>
                <w:szCs w:val="24"/>
              </w:rPr>
            </w:pPr>
            <w:r w:rsidRPr="00545A9F">
              <w:rPr>
                <w:sz w:val="24"/>
                <w:szCs w:val="24"/>
              </w:rPr>
              <w:t>Security and privacy</w:t>
            </w:r>
          </w:p>
        </w:tc>
      </w:tr>
      <w:tr w:rsidR="0098615E" w:rsidRPr="00BC2010" w14:paraId="3972D324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3279AD" w14:textId="5430E185" w:rsidR="0098615E" w:rsidRPr="00FD0492" w:rsidRDefault="000F6787" w:rsidP="006675B5">
            <w:pPr>
              <w:tabs>
                <w:tab w:val="clear" w:pos="794"/>
                <w:tab w:val="clear" w:pos="1191"/>
                <w:tab w:val="clear" w:pos="1588"/>
                <w:tab w:val="clear" w:pos="1985"/>
                <w:tab w:val="left" w:pos="720"/>
              </w:tabs>
              <w:overflowPunct/>
              <w:autoSpaceDE/>
              <w:autoSpaceDN/>
              <w:adjustRightInd/>
              <w:spacing w:after="60"/>
              <w:textAlignment w:val="auto"/>
              <w:rPr>
                <w:i/>
                <w:szCs w:val="24"/>
              </w:rPr>
            </w:pPr>
            <w:ins w:id="2" w:author="Carlos Pastor" w:date="2019-05-05T23:41:00Z">
              <w:r w:rsidRPr="00D109DC">
                <w:rPr>
                  <w:noProof/>
                  <w:lang w:eastAsia="en-GB"/>
                </w:rPr>
                <w:drawing>
                  <wp:inline distT="0" distB="0" distL="0" distR="0" wp14:anchorId="7248854D" wp14:editId="632EE0F1">
                    <wp:extent cx="6120765" cy="3535680"/>
                    <wp:effectExtent l="0" t="0" r="0" b="0"/>
                    <wp:docPr id="25" name="Imagen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20765" cy="3535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01466F" w:rsidRPr="00BC2010" w14:paraId="5CDFAD6E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EB003E" w14:textId="77777777" w:rsidR="0001466F" w:rsidRDefault="0001466F" w:rsidP="006675B5">
            <w:pPr>
              <w:tabs>
                <w:tab w:val="clear" w:pos="794"/>
                <w:tab w:val="clear" w:pos="1191"/>
                <w:tab w:val="clear" w:pos="1588"/>
                <w:tab w:val="clear" w:pos="1985"/>
                <w:tab w:val="left" w:pos="720"/>
              </w:tabs>
              <w:overflowPunct/>
              <w:autoSpaceDE/>
              <w:autoSpaceDN/>
              <w:adjustRightInd/>
              <w:spacing w:after="60"/>
              <w:textAlignment w:val="auto"/>
              <w:rPr>
                <w:noProof/>
                <w:lang w:eastAsia="es-ES"/>
              </w:rPr>
            </w:pPr>
            <w:r w:rsidRPr="0001466F">
              <w:rPr>
                <w:noProof/>
                <w:lang w:eastAsia="en-GB"/>
              </w:rPr>
              <w:drawing>
                <wp:inline distT="0" distB="0" distL="0" distR="0" wp14:anchorId="3265F670" wp14:editId="0CABF537">
                  <wp:extent cx="6068695" cy="3413760"/>
                  <wp:effectExtent l="0" t="0" r="1905" b="254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8695" cy="341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DB899" w14:textId="3E8FEC38" w:rsidR="0001466F" w:rsidRPr="00D109DC" w:rsidRDefault="0001466F" w:rsidP="006675B5">
            <w:pPr>
              <w:tabs>
                <w:tab w:val="clear" w:pos="794"/>
                <w:tab w:val="clear" w:pos="1191"/>
                <w:tab w:val="clear" w:pos="1588"/>
                <w:tab w:val="clear" w:pos="1985"/>
                <w:tab w:val="left" w:pos="720"/>
              </w:tabs>
              <w:overflowPunct/>
              <w:autoSpaceDE/>
              <w:autoSpaceDN/>
              <w:adjustRightInd/>
              <w:spacing w:after="60"/>
              <w:textAlignment w:val="auto"/>
              <w:rPr>
                <w:noProof/>
                <w:lang w:eastAsia="es-ES"/>
              </w:rPr>
            </w:pPr>
          </w:p>
        </w:tc>
      </w:tr>
      <w:tr w:rsidR="0001466F" w:rsidRPr="00BC2010" w14:paraId="40780532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34679E" w14:textId="7C1BE8BD" w:rsidR="0001466F" w:rsidRPr="0001466F" w:rsidRDefault="0001466F" w:rsidP="006675B5">
            <w:pPr>
              <w:tabs>
                <w:tab w:val="clear" w:pos="794"/>
                <w:tab w:val="clear" w:pos="1191"/>
                <w:tab w:val="clear" w:pos="1588"/>
                <w:tab w:val="clear" w:pos="1985"/>
                <w:tab w:val="left" w:pos="720"/>
              </w:tabs>
              <w:overflowPunct/>
              <w:autoSpaceDE/>
              <w:autoSpaceDN/>
              <w:adjustRightInd/>
              <w:spacing w:after="60"/>
              <w:textAlignment w:val="auto"/>
              <w:rPr>
                <w:noProof/>
                <w:lang w:eastAsia="es-ES"/>
              </w:rPr>
            </w:pPr>
            <w:r w:rsidRPr="0001466F">
              <w:rPr>
                <w:noProof/>
                <w:lang w:eastAsia="en-GB"/>
              </w:rPr>
              <w:lastRenderedPageBreak/>
              <w:drawing>
                <wp:inline distT="0" distB="0" distL="0" distR="0" wp14:anchorId="55BC8369" wp14:editId="3C0A2A96">
                  <wp:extent cx="6068695" cy="3413760"/>
                  <wp:effectExtent l="0" t="0" r="1905" b="254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8695" cy="341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1AD822" w14:textId="77777777" w:rsidR="0098615E" w:rsidRPr="00BC2010" w:rsidRDefault="0098615E" w:rsidP="0098615E">
      <w:pPr>
        <w:rPr>
          <w:b/>
          <w:szCs w:val="24"/>
        </w:rPr>
      </w:pP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81"/>
      </w:tblGrid>
      <w:tr w:rsidR="0098615E" w:rsidRPr="00BC2010" w14:paraId="126A7582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71E251D6" w14:textId="4CC1BC62" w:rsidR="0098615E" w:rsidRPr="00BC201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Main Success Scenario</w:t>
            </w:r>
            <w:r w:rsidR="004F1208">
              <w:rPr>
                <w:sz w:val="24"/>
                <w:szCs w:val="24"/>
              </w:rPr>
              <w:t xml:space="preserve"> + expected time line</w:t>
            </w:r>
          </w:p>
        </w:tc>
      </w:tr>
      <w:tr w:rsidR="0098615E" w:rsidRPr="00BC2010" w14:paraId="1513A488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92AABF5" w14:textId="25370C5A" w:rsidR="0098615E" w:rsidRPr="00147CE0" w:rsidRDefault="000F6787" w:rsidP="006675B5">
            <w:pPr>
              <w:rPr>
                <w:i/>
              </w:rPr>
            </w:pPr>
            <w:r>
              <w:rPr>
                <w:i/>
              </w:rPr>
              <w:t>Various verticals are in production, Restricted MAIN-NET. Three test nets more for the framework of network</w:t>
            </w:r>
            <w:r w:rsidR="0098123F">
              <w:rPr>
                <w:i/>
              </w:rPr>
              <w:t>s</w:t>
            </w:r>
            <w:r>
              <w:rPr>
                <w:i/>
              </w:rPr>
              <w:t>.</w:t>
            </w:r>
            <w:r w:rsidR="004140D9">
              <w:rPr>
                <w:i/>
              </w:rPr>
              <w:t xml:space="preserve"> LacChain Mainnet 2019</w:t>
            </w:r>
            <w:r w:rsidR="0098123F">
              <w:rPr>
                <w:i/>
              </w:rPr>
              <w:t>.</w:t>
            </w:r>
            <w:r>
              <w:rPr>
                <w:i/>
              </w:rPr>
              <w:t xml:space="preserve"> Testing two projects under European Blockchain Partnership. New Work Item at UNE CTN71/SC307 standard for decentralized ID.</w:t>
            </w:r>
          </w:p>
        </w:tc>
      </w:tr>
    </w:tbl>
    <w:p w14:paraId="2D9BB6AC" w14:textId="77777777" w:rsidR="0098615E" w:rsidRDefault="0098615E" w:rsidP="0098615E">
      <w:pPr>
        <w:rPr>
          <w:b/>
          <w:szCs w:val="24"/>
        </w:rPr>
      </w:pP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81"/>
      </w:tblGrid>
      <w:tr w:rsidR="0098615E" w:rsidRPr="00A07450" w14:paraId="3DF51C34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49BB9FFA" w14:textId="77777777" w:rsidR="0098615E" w:rsidRPr="00A07450" w:rsidRDefault="0098615E" w:rsidP="006675B5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Conditions (pre- or post-)</w:t>
            </w:r>
          </w:p>
        </w:tc>
      </w:tr>
      <w:tr w:rsidR="0098615E" w:rsidRPr="00A07450" w14:paraId="7E36E919" w14:textId="77777777" w:rsidTr="006675B5"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F47BD52" w14:textId="3971331D" w:rsidR="0098615E" w:rsidRPr="00FD0492" w:rsidRDefault="000F6787" w:rsidP="006675B5">
            <w:pPr>
              <w:pStyle w:val="NormalComment"/>
              <w:rPr>
                <w:i/>
                <w:color w:val="auto"/>
                <w:szCs w:val="24"/>
              </w:rPr>
            </w:pPr>
            <w:r>
              <w:rPr>
                <w:i/>
                <w:color w:val="auto"/>
                <w:szCs w:val="24"/>
              </w:rPr>
              <w:t xml:space="preserve">Public Permission </w:t>
            </w:r>
            <w:r w:rsidR="0084441D">
              <w:rPr>
                <w:i/>
                <w:color w:val="auto"/>
                <w:szCs w:val="24"/>
              </w:rPr>
              <w:t>Ecosystems are subject to some specific identification methods.</w:t>
            </w:r>
          </w:p>
        </w:tc>
      </w:tr>
    </w:tbl>
    <w:p w14:paraId="1B995D18" w14:textId="77777777" w:rsidR="006F75D5" w:rsidRPr="00BC2010" w:rsidRDefault="006F75D5" w:rsidP="006F75D5">
      <w:pPr>
        <w:rPr>
          <w:szCs w:val="24"/>
          <w:lang w:val="en-US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6F75D5" w:rsidRPr="00BC2010" w14:paraId="2560598F" w14:textId="77777777" w:rsidTr="00BC2010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659522AE" w14:textId="77777777" w:rsidR="006F75D5" w:rsidRPr="00BC2010" w:rsidRDefault="00C42D35" w:rsidP="00BC2010">
            <w:pPr>
              <w:pStyle w:val="FigureTitle"/>
              <w:keepLines w:val="0"/>
              <w:spacing w:before="0" w:after="0"/>
              <w:jc w:val="left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Performance needs</w:t>
            </w:r>
          </w:p>
        </w:tc>
      </w:tr>
      <w:tr w:rsidR="00BC2010" w:rsidRPr="00BC2010" w14:paraId="6C841A12" w14:textId="77777777" w:rsidTr="00C42D3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C588F73" w14:textId="5CCC2DF4" w:rsidR="006F75D5" w:rsidRPr="00147CE0" w:rsidRDefault="004B25F2" w:rsidP="00147CE0">
            <w:pPr>
              <w:jc w:val="both"/>
              <w:rPr>
                <w:i/>
              </w:rPr>
            </w:pPr>
            <w:r>
              <w:rPr>
                <w:i/>
              </w:rPr>
              <w:t xml:space="preserve">Extensibility and Scalability priorities. </w:t>
            </w:r>
            <w:r w:rsidR="0084441D">
              <w:rPr>
                <w:i/>
              </w:rPr>
              <w:t>Healthcare PoC with the whole legal system of Spain for vaccines ‘process, PoC for Traceability of Agrofood and Seafood, Sustainability transversal PoC for diplomas</w:t>
            </w:r>
            <w:r>
              <w:rPr>
                <w:i/>
              </w:rPr>
              <w:t>.</w:t>
            </w:r>
            <w:r w:rsidR="0084441D">
              <w:rPr>
                <w:i/>
              </w:rPr>
              <w:t xml:space="preserve"> </w:t>
            </w:r>
          </w:p>
        </w:tc>
      </w:tr>
    </w:tbl>
    <w:p w14:paraId="22E928F1" w14:textId="77777777" w:rsidR="0074301B" w:rsidRPr="004320D2" w:rsidRDefault="0074301B" w:rsidP="006F75D5">
      <w:pPr>
        <w:rPr>
          <w:rFonts w:asciiTheme="minorHAnsi" w:hAnsiTheme="minorHAnsi" w:cs="Cambria,Bold"/>
          <w:b/>
          <w:bCs/>
          <w:sz w:val="22"/>
          <w:szCs w:val="22"/>
          <w:lang w:val="en-US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74301B" w:rsidRPr="00A07450" w14:paraId="1E2EB5CE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65D45787" w14:textId="77777777" w:rsidR="0074301B" w:rsidRPr="00A07450" w:rsidRDefault="0074301B" w:rsidP="006675B5">
            <w:pPr>
              <w:pStyle w:val="HeadingBase"/>
              <w:spacing w:before="0" w:after="0"/>
              <w:rPr>
                <w:sz w:val="24"/>
                <w:szCs w:val="24"/>
              </w:rPr>
            </w:pPr>
            <w:r w:rsidRPr="0074301B">
              <w:rPr>
                <w:sz w:val="24"/>
                <w:szCs w:val="24"/>
              </w:rPr>
              <w:t>Legal considerations</w:t>
            </w:r>
          </w:p>
        </w:tc>
      </w:tr>
      <w:tr w:rsidR="0074301B" w:rsidRPr="00BC2010" w14:paraId="2BAF2CAF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1015890" w14:textId="36431593" w:rsidR="0074301B" w:rsidRPr="00021B2E" w:rsidRDefault="000F6787" w:rsidP="00021B2E">
            <w:pPr>
              <w:tabs>
                <w:tab w:val="left" w:pos="720"/>
              </w:tabs>
              <w:spacing w:after="60"/>
              <w:rPr>
                <w:i/>
              </w:rPr>
            </w:pPr>
            <w:r>
              <w:rPr>
                <w:i/>
              </w:rPr>
              <w:t>Trust Framework Commission of Alastr</w:t>
            </w:r>
            <w:r w:rsidR="0098123F">
              <w:rPr>
                <w:i/>
              </w:rPr>
              <w:t>ia is the tool that is creating</w:t>
            </w:r>
            <w:r w:rsidR="00021B2E">
              <w:rPr>
                <w:i/>
              </w:rPr>
              <w:t xml:space="preserve"> </w:t>
            </w:r>
            <w:r>
              <w:rPr>
                <w:i/>
              </w:rPr>
              <w:t>all policies for interoperability. Legal and Compliance deployment and other legal checklist maintenance.</w:t>
            </w:r>
          </w:p>
        </w:tc>
      </w:tr>
    </w:tbl>
    <w:p w14:paraId="7A51FB08" w14:textId="77777777" w:rsidR="0074301B" w:rsidRPr="00545A9F" w:rsidRDefault="0074301B" w:rsidP="006F75D5">
      <w:pPr>
        <w:rPr>
          <w:szCs w:val="24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545A9F" w:rsidRPr="00A07450" w14:paraId="5EA2A306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361855DC" w14:textId="77777777" w:rsidR="00545A9F" w:rsidRPr="00A07450" w:rsidRDefault="00545A9F" w:rsidP="006675B5">
            <w:pPr>
              <w:pStyle w:val="HeadingBase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Risks</w:t>
            </w:r>
          </w:p>
        </w:tc>
      </w:tr>
      <w:tr w:rsidR="00545A9F" w:rsidRPr="00BC2010" w14:paraId="7A4701F0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0550FAC" w14:textId="7773DE93" w:rsidR="00545A9F" w:rsidRPr="00FD0492" w:rsidRDefault="004B25F2" w:rsidP="00DE1C73">
            <w:pPr>
              <w:tabs>
                <w:tab w:val="clear" w:pos="794"/>
                <w:tab w:val="clear" w:pos="1191"/>
                <w:tab w:val="clear" w:pos="1588"/>
                <w:tab w:val="clear" w:pos="1985"/>
                <w:tab w:val="left" w:pos="720"/>
              </w:tabs>
              <w:overflowPunct/>
              <w:autoSpaceDE/>
              <w:autoSpaceDN/>
              <w:adjustRightInd/>
              <w:spacing w:after="60"/>
              <w:textAlignment w:val="auto"/>
              <w:rPr>
                <w:i/>
                <w:szCs w:val="24"/>
              </w:rPr>
            </w:pPr>
            <w:r>
              <w:rPr>
                <w:i/>
                <w:szCs w:val="24"/>
              </w:rPr>
              <w:t>Uncertainty of regulation. Alternative Dispute Resolution must be efficient. Level of Assurance and Level of causalities.</w:t>
            </w:r>
          </w:p>
        </w:tc>
      </w:tr>
    </w:tbl>
    <w:p w14:paraId="112246D5" w14:textId="77777777" w:rsidR="00545A9F" w:rsidRDefault="00545A9F" w:rsidP="006F75D5">
      <w:pPr>
        <w:rPr>
          <w:szCs w:val="24"/>
          <w:lang w:val="en-US"/>
        </w:rPr>
      </w:pPr>
    </w:p>
    <w:p w14:paraId="43A58B05" w14:textId="77777777" w:rsidR="004B25F2" w:rsidRPr="00BC2010" w:rsidRDefault="004B25F2" w:rsidP="006F75D5">
      <w:pPr>
        <w:rPr>
          <w:szCs w:val="24"/>
          <w:lang w:val="en-US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BC2010" w:rsidRPr="00BC2010" w14:paraId="14EF84EC" w14:textId="77777777" w:rsidTr="00C42D3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6B04098E" w14:textId="77777777" w:rsidR="006F75D5" w:rsidRPr="00BC2010" w:rsidRDefault="006F75D5">
            <w:pPr>
              <w:pStyle w:val="HeadingBase"/>
              <w:spacing w:before="0" w:after="0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lastRenderedPageBreak/>
              <w:t>Special Requirements</w:t>
            </w:r>
          </w:p>
        </w:tc>
      </w:tr>
      <w:tr w:rsidR="00BC2010" w:rsidRPr="00BC2010" w14:paraId="62B58AB2" w14:textId="77777777" w:rsidTr="00C42D3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3CB20C9" w14:textId="213BB76A" w:rsidR="006F75D5" w:rsidRPr="00FD0492" w:rsidRDefault="000F6787" w:rsidP="00BC2010">
            <w:pPr>
              <w:tabs>
                <w:tab w:val="clear" w:pos="794"/>
                <w:tab w:val="clear" w:pos="1191"/>
                <w:tab w:val="clear" w:pos="1588"/>
                <w:tab w:val="clear" w:pos="1985"/>
                <w:tab w:val="left" w:pos="720"/>
              </w:tabs>
              <w:overflowPunct/>
              <w:autoSpaceDE/>
              <w:autoSpaceDN/>
              <w:adjustRightInd/>
              <w:spacing w:after="60"/>
              <w:textAlignment w:val="auto"/>
              <w:rPr>
                <w:i/>
                <w:szCs w:val="24"/>
              </w:rPr>
            </w:pPr>
            <w:r>
              <w:rPr>
                <w:i/>
                <w:szCs w:val="24"/>
              </w:rPr>
              <w:t>Not applicable</w:t>
            </w:r>
          </w:p>
        </w:tc>
      </w:tr>
    </w:tbl>
    <w:p w14:paraId="6996BA09" w14:textId="77777777" w:rsidR="00BC2010" w:rsidRPr="00BC2010" w:rsidRDefault="00BC2010" w:rsidP="006F75D5">
      <w:pPr>
        <w:rPr>
          <w:szCs w:val="24"/>
          <w:lang w:val="en-US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BC2010" w:rsidRPr="00BC2010" w14:paraId="0121E194" w14:textId="77777777" w:rsidTr="00C42D3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566BD046" w14:textId="77777777" w:rsidR="006F75D5" w:rsidRPr="00BC2010" w:rsidRDefault="00ED288D">
            <w:pPr>
              <w:pStyle w:val="HeadingBase"/>
              <w:spacing w:before="0" w:after="0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External References and Miscellaneous</w:t>
            </w:r>
          </w:p>
        </w:tc>
      </w:tr>
      <w:tr w:rsidR="00BC2010" w:rsidRPr="00BC2010" w14:paraId="69C4A35C" w14:textId="77777777" w:rsidTr="00C42D3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BD79D92" w14:textId="3A91471E" w:rsidR="006F75D5" w:rsidRPr="00FD0492" w:rsidRDefault="006F75D5" w:rsidP="00FD0492">
            <w:pPr>
              <w:jc w:val="both"/>
              <w:rPr>
                <w:i/>
              </w:rPr>
            </w:pPr>
          </w:p>
        </w:tc>
      </w:tr>
      <w:tr w:rsidR="004B25F2" w:rsidRPr="00FD0492" w14:paraId="7B71465E" w14:textId="77777777" w:rsidTr="004B25F2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FC59EFE" w14:textId="77777777" w:rsidR="004B25F2" w:rsidRPr="00FD0492" w:rsidRDefault="004B25F2" w:rsidP="005E4476">
            <w:pPr>
              <w:jc w:val="both"/>
              <w:rPr>
                <w:i/>
              </w:rPr>
            </w:pPr>
            <w:r>
              <w:rPr>
                <w:i/>
              </w:rPr>
              <w:t>ALASTRIA ID gives a complete compliance with GDPR and eIDAS</w:t>
            </w:r>
            <w:r w:rsidRPr="00FD0492">
              <w:rPr>
                <w:i/>
              </w:rPr>
              <w:t>.</w:t>
            </w:r>
          </w:p>
        </w:tc>
      </w:tr>
    </w:tbl>
    <w:p w14:paraId="37BBE40A" w14:textId="77777777" w:rsidR="006F75D5" w:rsidRPr="004B25F2" w:rsidRDefault="006F75D5" w:rsidP="004B25F2">
      <w:pPr>
        <w:pStyle w:val="FootnoteText"/>
        <w:ind w:left="0" w:firstLine="0"/>
        <w:rPr>
          <w:szCs w:val="24"/>
        </w:rPr>
      </w:pPr>
    </w:p>
    <w:p w14:paraId="3541BC26" w14:textId="77777777" w:rsidR="004B25F2" w:rsidRDefault="004B25F2" w:rsidP="004B25F2">
      <w:pPr>
        <w:pStyle w:val="FootnoteText"/>
        <w:ind w:left="0" w:firstLine="0"/>
        <w:rPr>
          <w:szCs w:val="24"/>
          <w:lang w:val="en-US"/>
        </w:rPr>
      </w:pPr>
    </w:p>
    <w:p w14:paraId="35DBBE18" w14:textId="77777777" w:rsidR="004B25F2" w:rsidRDefault="004B25F2" w:rsidP="006F75D5">
      <w:pPr>
        <w:pStyle w:val="FootnoteText"/>
        <w:rPr>
          <w:szCs w:val="24"/>
          <w:lang w:val="en-US"/>
        </w:rPr>
      </w:pPr>
    </w:p>
    <w:tbl>
      <w:tblPr>
        <w:tblW w:w="97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3"/>
      </w:tblGrid>
      <w:tr w:rsidR="00545A9F" w:rsidRPr="00BC2010" w14:paraId="2656ED47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  <w:hideMark/>
          </w:tcPr>
          <w:p w14:paraId="3E282D19" w14:textId="77777777" w:rsidR="00545A9F" w:rsidRPr="00BC2010" w:rsidRDefault="00545A9F" w:rsidP="006675B5">
            <w:pPr>
              <w:pStyle w:val="HeadingBase"/>
              <w:spacing w:before="0" w:after="0"/>
              <w:rPr>
                <w:sz w:val="24"/>
                <w:szCs w:val="24"/>
              </w:rPr>
            </w:pPr>
            <w:r w:rsidRPr="00BC2010">
              <w:rPr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ther Notes</w:t>
            </w:r>
          </w:p>
        </w:tc>
      </w:tr>
      <w:tr w:rsidR="00545A9F" w:rsidRPr="00BC2010" w14:paraId="06BA15F4" w14:textId="77777777" w:rsidTr="006675B5">
        <w:tc>
          <w:tcPr>
            <w:tcW w:w="97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D9846C" w14:textId="6C1D4948" w:rsidR="00545A9F" w:rsidRPr="00FD0492" w:rsidRDefault="000F6787" w:rsidP="006675B5">
            <w:pPr>
              <w:tabs>
                <w:tab w:val="clear" w:pos="794"/>
                <w:tab w:val="clear" w:pos="1191"/>
                <w:tab w:val="clear" w:pos="1588"/>
                <w:tab w:val="clear" w:pos="1985"/>
                <w:tab w:val="left" w:pos="720"/>
              </w:tabs>
              <w:overflowPunct/>
              <w:autoSpaceDE/>
              <w:autoSpaceDN/>
              <w:adjustRightInd/>
              <w:spacing w:after="60"/>
              <w:textAlignment w:val="auto"/>
              <w:rPr>
                <w:i/>
                <w:szCs w:val="24"/>
              </w:rPr>
            </w:pPr>
            <w:r>
              <w:rPr>
                <w:i/>
                <w:szCs w:val="24"/>
              </w:rPr>
              <w:t>This use case follows W3C Verifiable Credential and is compatible with EIP1812 for interoperability.</w:t>
            </w:r>
          </w:p>
        </w:tc>
      </w:tr>
    </w:tbl>
    <w:p w14:paraId="21347B5D" w14:textId="2A61AA99" w:rsidR="00BB09E8" w:rsidRPr="00E02DB1" w:rsidRDefault="00BB09E8" w:rsidP="00E02DB1"/>
    <w:p w14:paraId="02C22EEC" w14:textId="61012750" w:rsidR="003D5F48" w:rsidRDefault="008518CF" w:rsidP="00880DEE">
      <w:pPr>
        <w:tabs>
          <w:tab w:val="clear" w:pos="794"/>
          <w:tab w:val="clear" w:pos="1191"/>
          <w:tab w:val="clear" w:pos="1588"/>
          <w:tab w:val="clear" w:pos="1985"/>
        </w:tabs>
        <w:spacing w:before="0" w:after="160" w:line="259" w:lineRule="auto"/>
        <w:jc w:val="center"/>
        <w:outlineLvl w:val="0"/>
        <w:rPr>
          <w:b/>
          <w:szCs w:val="24"/>
        </w:rPr>
      </w:pPr>
      <w:r>
        <w:rPr>
          <w:b/>
        </w:rPr>
        <w:br w:type="page"/>
      </w:r>
      <w:r w:rsidR="003D5F48" w:rsidRPr="00C72611">
        <w:rPr>
          <w:b/>
          <w:szCs w:val="24"/>
        </w:rPr>
        <w:lastRenderedPageBreak/>
        <w:t>Appendix 1</w:t>
      </w:r>
      <w:r w:rsidR="00880DEE">
        <w:rPr>
          <w:b/>
          <w:szCs w:val="24"/>
        </w:rPr>
        <w:t xml:space="preserve">: </w:t>
      </w:r>
      <w:r w:rsidR="00880DEE">
        <w:rPr>
          <w:b/>
          <w:szCs w:val="24"/>
        </w:rPr>
        <w:br/>
      </w:r>
      <w:r w:rsidR="003D5F48" w:rsidRPr="00C72611">
        <w:rPr>
          <w:b/>
          <w:szCs w:val="24"/>
        </w:rPr>
        <w:t>Domains</w:t>
      </w:r>
      <w:r w:rsidR="003D5F48">
        <w:rPr>
          <w:b/>
          <w:szCs w:val="24"/>
        </w:rPr>
        <w:t xml:space="preserve"> </w:t>
      </w:r>
      <w:r w:rsidR="00F926AC">
        <w:rPr>
          <w:b/>
          <w:szCs w:val="24"/>
        </w:rPr>
        <w:t xml:space="preserve">and subdomains </w:t>
      </w:r>
      <w:r w:rsidR="003D5F48">
        <w:rPr>
          <w:b/>
          <w:szCs w:val="24"/>
        </w:rPr>
        <w:t>for use cases categorization</w:t>
      </w:r>
    </w:p>
    <w:p w14:paraId="4624FF6B" w14:textId="011D6F71" w:rsidR="003D5F48" w:rsidRPr="00147CE0" w:rsidRDefault="003D5F48" w:rsidP="003D5F48">
      <w:pPr>
        <w:tabs>
          <w:tab w:val="clear" w:pos="794"/>
          <w:tab w:val="clear" w:pos="1191"/>
          <w:tab w:val="clear" w:pos="1588"/>
          <w:tab w:val="clear" w:pos="1985"/>
        </w:tabs>
        <w:overflowPunct/>
        <w:autoSpaceDE/>
        <w:autoSpaceDN/>
        <w:adjustRightInd/>
        <w:spacing w:before="0" w:after="240"/>
        <w:textAlignment w:val="auto"/>
        <w:rPr>
          <w:b/>
          <w:szCs w:val="24"/>
          <w:lang w:val="en-US"/>
        </w:rPr>
      </w:pPr>
      <w:r w:rsidRPr="00567442">
        <w:rPr>
          <w:b/>
        </w:rPr>
        <w:t>Vertical</w:t>
      </w:r>
      <w:r>
        <w:rPr>
          <w:lang w:val="en-US"/>
        </w:rPr>
        <w:t>:</w:t>
      </w:r>
    </w:p>
    <w:p w14:paraId="146788C9" w14:textId="77777777" w:rsidR="003D5F48" w:rsidRDefault="003D5F48" w:rsidP="003D5F48">
      <w:pPr>
        <w:pStyle w:val="ListParagraph"/>
        <w:numPr>
          <w:ilvl w:val="0"/>
          <w:numId w:val="19"/>
        </w:numPr>
        <w:spacing w:before="0" w:after="160" w:line="276" w:lineRule="auto"/>
      </w:pPr>
      <w:r w:rsidRPr="00C72611">
        <w:t>Finance</w:t>
      </w:r>
    </w:p>
    <w:p w14:paraId="62F7437C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Financial management &amp; accounting</w:t>
      </w:r>
    </w:p>
    <w:p w14:paraId="42E4DC4A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 xml:space="preserve">International &amp; interbank payments </w:t>
      </w:r>
    </w:p>
    <w:p w14:paraId="60E3E077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rPr>
          <w:lang w:val="en-US"/>
        </w:rPr>
        <w:t>Clearing</w:t>
      </w:r>
      <w:r w:rsidRPr="00F13B46">
        <w:t xml:space="preserve"> and settlement</w:t>
      </w:r>
    </w:p>
    <w:p w14:paraId="2127306A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 w:rsidRPr="0035656F">
        <w:t>Reduction of Fraud</w:t>
      </w:r>
    </w:p>
    <w:p w14:paraId="77791DA8" w14:textId="77777777" w:rsidR="003D5F48" w:rsidRPr="00F13B46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Financial messaging</w:t>
      </w:r>
    </w:p>
    <w:p w14:paraId="7C73BD59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 w:rsidRPr="00F13B46">
        <w:t>Asset lifecycles and history</w:t>
      </w:r>
    </w:p>
    <w:p w14:paraId="7F340154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Trade finance</w:t>
      </w:r>
    </w:p>
    <w:p w14:paraId="0923F96B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Regulatory compliance &amp; audit</w:t>
      </w:r>
    </w:p>
    <w:p w14:paraId="442421C3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AML/KYC</w:t>
      </w:r>
    </w:p>
    <w:p w14:paraId="39300FE8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Insurance</w:t>
      </w:r>
    </w:p>
    <w:p w14:paraId="03DEF780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Peer-to-peer transactions</w:t>
      </w:r>
    </w:p>
    <w:p w14:paraId="1BC9902A" w14:textId="77777777" w:rsidR="003D5F48" w:rsidRDefault="003D5F48" w:rsidP="003D5F48">
      <w:pPr>
        <w:pStyle w:val="ListParagraph"/>
        <w:numPr>
          <w:ilvl w:val="0"/>
          <w:numId w:val="19"/>
        </w:numPr>
        <w:spacing w:before="0" w:after="160" w:line="276" w:lineRule="auto"/>
      </w:pPr>
      <w:r w:rsidRPr="00C72611">
        <w:t>Healthcare</w:t>
      </w:r>
    </w:p>
    <w:p w14:paraId="5A4EE2F3" w14:textId="0E17DF3D" w:rsidR="00D23B0F" w:rsidRDefault="00D23B0F" w:rsidP="00D23B0F">
      <w:pPr>
        <w:pStyle w:val="ListParagraph"/>
        <w:numPr>
          <w:ilvl w:val="1"/>
          <w:numId w:val="19"/>
        </w:numPr>
        <w:spacing w:before="0" w:after="160" w:line="276" w:lineRule="auto"/>
      </w:pPr>
      <w:r>
        <w:t>Pharma</w:t>
      </w:r>
    </w:p>
    <w:p w14:paraId="1F655919" w14:textId="4270849A" w:rsidR="00D23B0F" w:rsidRDefault="00D23B0F" w:rsidP="00D23B0F">
      <w:pPr>
        <w:pStyle w:val="ListParagraph"/>
        <w:numPr>
          <w:ilvl w:val="1"/>
          <w:numId w:val="19"/>
        </w:numPr>
        <w:spacing w:before="0" w:after="160" w:line="276" w:lineRule="auto"/>
      </w:pPr>
      <w:r>
        <w:t>Biotechnology</w:t>
      </w:r>
    </w:p>
    <w:p w14:paraId="44DBE1C1" w14:textId="719BD977" w:rsidR="00D23B0F" w:rsidRDefault="00D23B0F" w:rsidP="00D23B0F">
      <w:pPr>
        <w:pStyle w:val="ListParagraph"/>
        <w:numPr>
          <w:ilvl w:val="1"/>
          <w:numId w:val="19"/>
        </w:numPr>
        <w:spacing w:before="0" w:after="160" w:line="276" w:lineRule="auto"/>
      </w:pPr>
      <w:r>
        <w:t xml:space="preserve">Medicine </w:t>
      </w:r>
    </w:p>
    <w:p w14:paraId="5782A3DC" w14:textId="1ACB2E4F" w:rsidR="003D5F48" w:rsidRDefault="0019733A" w:rsidP="003D5F48">
      <w:pPr>
        <w:pStyle w:val="ListParagraph"/>
        <w:numPr>
          <w:ilvl w:val="0"/>
          <w:numId w:val="19"/>
        </w:numPr>
        <w:spacing w:before="0" w:after="160" w:line="276" w:lineRule="auto"/>
      </w:pPr>
      <w:r>
        <w:t>Industries</w:t>
      </w:r>
    </w:p>
    <w:p w14:paraId="7D4BD9CB" w14:textId="61EF2C31" w:rsidR="00D23B0F" w:rsidRDefault="00D23B0F" w:rsidP="00D23B0F">
      <w:pPr>
        <w:pStyle w:val="ListParagraph"/>
        <w:numPr>
          <w:ilvl w:val="1"/>
          <w:numId w:val="19"/>
        </w:numPr>
        <w:spacing w:before="0" w:after="160" w:line="276" w:lineRule="auto"/>
      </w:pPr>
      <w:r>
        <w:t>Manufacturing</w:t>
      </w:r>
    </w:p>
    <w:p w14:paraId="2F7F3FEC" w14:textId="61DA63F6" w:rsidR="00D23B0F" w:rsidRDefault="00D23B0F" w:rsidP="00D23B0F">
      <w:pPr>
        <w:pStyle w:val="ListParagraph"/>
        <w:numPr>
          <w:ilvl w:val="1"/>
          <w:numId w:val="19"/>
        </w:numPr>
        <w:spacing w:before="0" w:after="160" w:line="276" w:lineRule="auto"/>
      </w:pPr>
      <w:r>
        <w:t>Energy</w:t>
      </w:r>
    </w:p>
    <w:p w14:paraId="3FC41EB2" w14:textId="4A52D3A0" w:rsidR="00D23B0F" w:rsidRDefault="00D23B0F" w:rsidP="00D23B0F">
      <w:pPr>
        <w:pStyle w:val="ListParagraph"/>
        <w:numPr>
          <w:ilvl w:val="1"/>
          <w:numId w:val="19"/>
        </w:numPr>
        <w:spacing w:before="0" w:after="160" w:line="276" w:lineRule="auto"/>
      </w:pPr>
      <w:r>
        <w:t>Chemical</w:t>
      </w:r>
    </w:p>
    <w:p w14:paraId="31EA6D3E" w14:textId="096D9FFF" w:rsidR="00C87722" w:rsidRDefault="00C87722" w:rsidP="00D23B0F">
      <w:pPr>
        <w:pStyle w:val="ListParagraph"/>
        <w:numPr>
          <w:ilvl w:val="1"/>
          <w:numId w:val="19"/>
        </w:numPr>
        <w:spacing w:before="0" w:after="160" w:line="276" w:lineRule="auto"/>
      </w:pPr>
      <w:r>
        <w:t>Retail</w:t>
      </w:r>
    </w:p>
    <w:p w14:paraId="380FAC59" w14:textId="4C53AEB8" w:rsidR="00BE021D" w:rsidRDefault="00BE021D" w:rsidP="00D23B0F">
      <w:pPr>
        <w:pStyle w:val="ListParagraph"/>
        <w:numPr>
          <w:ilvl w:val="1"/>
          <w:numId w:val="19"/>
        </w:numPr>
        <w:spacing w:before="0" w:after="160" w:line="276" w:lineRule="auto"/>
      </w:pPr>
      <w:r>
        <w:t>Real estate</w:t>
      </w:r>
    </w:p>
    <w:p w14:paraId="76878FE8" w14:textId="49A8B2FD" w:rsidR="008B6F4C" w:rsidRDefault="008B6F4C" w:rsidP="00D23B0F">
      <w:pPr>
        <w:pStyle w:val="ListParagraph"/>
        <w:numPr>
          <w:ilvl w:val="1"/>
          <w:numId w:val="19"/>
        </w:numPr>
        <w:spacing w:before="0" w:after="160" w:line="276" w:lineRule="auto"/>
      </w:pPr>
      <w:r>
        <w:t>IT and telco</w:t>
      </w:r>
    </w:p>
    <w:p w14:paraId="475A2451" w14:textId="1EA0D7C4" w:rsidR="00B04AA4" w:rsidRDefault="00B04AA4" w:rsidP="006E408C">
      <w:pPr>
        <w:pStyle w:val="ListParagraph"/>
        <w:numPr>
          <w:ilvl w:val="1"/>
          <w:numId w:val="19"/>
        </w:numPr>
        <w:spacing w:before="0" w:after="160" w:line="276" w:lineRule="auto"/>
      </w:pPr>
      <w:r w:rsidRPr="00CB6806">
        <w:t>Supply chain management</w:t>
      </w:r>
    </w:p>
    <w:p w14:paraId="7FBC4365" w14:textId="2A9FC352" w:rsidR="0019733A" w:rsidRDefault="0019733A" w:rsidP="006E408C">
      <w:pPr>
        <w:pStyle w:val="ListParagraph"/>
        <w:numPr>
          <w:ilvl w:val="1"/>
          <w:numId w:val="19"/>
        </w:numPr>
        <w:spacing w:before="0" w:after="160" w:line="276" w:lineRule="auto"/>
      </w:pPr>
      <w:r>
        <w:t>Transportation</w:t>
      </w:r>
    </w:p>
    <w:p w14:paraId="16896745" w14:textId="55450AF8" w:rsidR="00577E7B" w:rsidRDefault="00577E7B" w:rsidP="006E408C">
      <w:pPr>
        <w:pStyle w:val="ListParagraph"/>
        <w:numPr>
          <w:ilvl w:val="1"/>
          <w:numId w:val="19"/>
        </w:numPr>
        <w:spacing w:before="0" w:after="160" w:line="276" w:lineRule="auto"/>
      </w:pPr>
      <w:r>
        <w:t>Agriculture</w:t>
      </w:r>
    </w:p>
    <w:p w14:paraId="3C72B237" w14:textId="77777777" w:rsidR="003D5F48" w:rsidRDefault="003D5F48" w:rsidP="003D5F48">
      <w:pPr>
        <w:pStyle w:val="ListParagraph"/>
        <w:numPr>
          <w:ilvl w:val="0"/>
          <w:numId w:val="19"/>
        </w:numPr>
        <w:spacing w:before="0" w:after="160" w:line="276" w:lineRule="auto"/>
      </w:pPr>
      <w:r w:rsidRPr="00437353">
        <w:t>Government and public sector</w:t>
      </w:r>
    </w:p>
    <w:p w14:paraId="172BADF7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Taxes</w:t>
      </w:r>
    </w:p>
    <w:p w14:paraId="01BDA93D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Government and non-profit transparency</w:t>
      </w:r>
    </w:p>
    <w:p w14:paraId="641227BB" w14:textId="77777777" w:rsidR="003D5F48" w:rsidRDefault="003D5F48" w:rsidP="003D5F48">
      <w:pPr>
        <w:pStyle w:val="ListParagraph"/>
        <w:numPr>
          <w:ilvl w:val="1"/>
          <w:numId w:val="19"/>
        </w:numPr>
        <w:spacing w:line="276" w:lineRule="auto"/>
        <w:jc w:val="both"/>
      </w:pPr>
      <w:r>
        <w:t>Legislation, compliance &amp; regulatory oversight</w:t>
      </w:r>
    </w:p>
    <w:p w14:paraId="5D1DFE57" w14:textId="37D80B88" w:rsidR="006E408C" w:rsidRPr="006E408C" w:rsidRDefault="006E408C" w:rsidP="006E408C">
      <w:pPr>
        <w:pStyle w:val="ListParagraph"/>
        <w:numPr>
          <w:ilvl w:val="1"/>
          <w:numId w:val="19"/>
        </w:numPr>
        <w:spacing w:before="0" w:after="160" w:line="276" w:lineRule="auto"/>
      </w:pPr>
      <w:r>
        <w:rPr>
          <w:lang w:val="en-US"/>
        </w:rPr>
        <w:t>Voting</w:t>
      </w:r>
    </w:p>
    <w:p w14:paraId="763F2497" w14:textId="630378FC" w:rsidR="006E408C" w:rsidRDefault="006E408C" w:rsidP="006E408C">
      <w:pPr>
        <w:pStyle w:val="ListParagraph"/>
        <w:numPr>
          <w:ilvl w:val="1"/>
          <w:numId w:val="19"/>
        </w:numPr>
        <w:spacing w:before="0" w:after="160" w:line="276" w:lineRule="auto"/>
      </w:pPr>
      <w:r w:rsidRPr="00CA24D1">
        <w:t>Taxation and customs</w:t>
      </w:r>
    </w:p>
    <w:p w14:paraId="67FED4FE" w14:textId="54C2AF73" w:rsidR="008B6F4C" w:rsidRDefault="008B6F4C" w:rsidP="00AD4C96">
      <w:pPr>
        <w:pStyle w:val="ListParagraph"/>
        <w:numPr>
          <w:ilvl w:val="1"/>
          <w:numId w:val="19"/>
        </w:numPr>
        <w:spacing w:before="0" w:after="160" w:line="276" w:lineRule="auto"/>
      </w:pPr>
      <w:r w:rsidRPr="00C72611">
        <w:t>Intellectual property management</w:t>
      </w:r>
    </w:p>
    <w:p w14:paraId="4BD1A312" w14:textId="77A3B193" w:rsidR="00577E7B" w:rsidRDefault="00577E7B" w:rsidP="00AD4C96">
      <w:pPr>
        <w:pStyle w:val="ListParagraph"/>
        <w:numPr>
          <w:ilvl w:val="1"/>
          <w:numId w:val="19"/>
        </w:numPr>
        <w:spacing w:before="0" w:after="160" w:line="276" w:lineRule="auto"/>
      </w:pPr>
      <w:r>
        <w:t>Land Registries</w:t>
      </w:r>
    </w:p>
    <w:p w14:paraId="1387D283" w14:textId="6148E437" w:rsidR="003D5F48" w:rsidRDefault="003D5F48" w:rsidP="00E02DB1">
      <w:pPr>
        <w:spacing w:before="0" w:after="240"/>
        <w:rPr>
          <w:lang w:val="en-US"/>
        </w:rPr>
      </w:pPr>
      <w:r w:rsidRPr="00567442">
        <w:rPr>
          <w:b/>
        </w:rPr>
        <w:t>Horizontal</w:t>
      </w:r>
      <w:r>
        <w:rPr>
          <w:lang w:val="en-US"/>
        </w:rPr>
        <w:t>:</w:t>
      </w:r>
    </w:p>
    <w:p w14:paraId="5CA3A941" w14:textId="2251B6AC" w:rsidR="003D5F48" w:rsidRDefault="003D5F48" w:rsidP="00E02DB1">
      <w:pPr>
        <w:pStyle w:val="ListParagraph"/>
        <w:numPr>
          <w:ilvl w:val="0"/>
          <w:numId w:val="29"/>
        </w:numPr>
        <w:spacing w:before="0" w:after="160" w:line="276" w:lineRule="auto"/>
      </w:pPr>
      <w:r w:rsidRPr="00C72611">
        <w:t xml:space="preserve">Identity </w:t>
      </w:r>
      <w:r w:rsidR="00E02DB1">
        <w:t>m</w:t>
      </w:r>
      <w:r w:rsidRPr="00C72611">
        <w:t>anagement</w:t>
      </w:r>
    </w:p>
    <w:p w14:paraId="0A1002C5" w14:textId="27B8F6A2" w:rsidR="0077600C" w:rsidRDefault="0077600C" w:rsidP="00E02DB1">
      <w:pPr>
        <w:pStyle w:val="ListParagraph"/>
        <w:numPr>
          <w:ilvl w:val="0"/>
          <w:numId w:val="29"/>
        </w:numPr>
        <w:spacing w:before="0" w:after="160" w:line="276" w:lineRule="auto"/>
      </w:pPr>
      <w:r>
        <w:t xml:space="preserve">Security </w:t>
      </w:r>
      <w:r w:rsidR="00E02DB1">
        <w:t>m</w:t>
      </w:r>
      <w:r>
        <w:t>anagement</w:t>
      </w:r>
    </w:p>
    <w:p w14:paraId="2347076D" w14:textId="20FE01C6" w:rsidR="0077600C" w:rsidRPr="00C72611" w:rsidRDefault="0077600C" w:rsidP="0077600C">
      <w:pPr>
        <w:pStyle w:val="ListParagraph"/>
        <w:numPr>
          <w:ilvl w:val="1"/>
          <w:numId w:val="29"/>
        </w:numPr>
        <w:spacing w:before="0" w:after="160" w:line="276" w:lineRule="auto"/>
      </w:pPr>
      <w:r>
        <w:t>Public Key Infrastructure</w:t>
      </w:r>
    </w:p>
    <w:p w14:paraId="72654CE9" w14:textId="33447DEE" w:rsidR="0077600C" w:rsidRDefault="0077600C" w:rsidP="003D5F48">
      <w:pPr>
        <w:pStyle w:val="ListParagraph"/>
        <w:numPr>
          <w:ilvl w:val="0"/>
          <w:numId w:val="29"/>
        </w:numPr>
        <w:spacing w:line="276" w:lineRule="auto"/>
        <w:jc w:val="both"/>
      </w:pPr>
      <w:r>
        <w:t>Internet of Things</w:t>
      </w:r>
    </w:p>
    <w:p w14:paraId="21323A83" w14:textId="1F595C38" w:rsidR="00BB09E8" w:rsidRPr="00AF2B2B" w:rsidRDefault="003D5F48" w:rsidP="0077600C">
      <w:pPr>
        <w:pStyle w:val="ListParagraph"/>
        <w:numPr>
          <w:ilvl w:val="0"/>
          <w:numId w:val="29"/>
        </w:numPr>
        <w:spacing w:line="276" w:lineRule="auto"/>
        <w:jc w:val="both"/>
      </w:pPr>
      <w:r w:rsidRPr="00AF2B2B">
        <w:lastRenderedPageBreak/>
        <w:t xml:space="preserve">Data </w:t>
      </w:r>
      <w:r w:rsidR="00A625FA" w:rsidRPr="00AF2B2B">
        <w:rPr>
          <w:lang w:val="en-US"/>
        </w:rPr>
        <w:t xml:space="preserve">processing, storage and </w:t>
      </w:r>
      <w:r w:rsidR="003A75A1" w:rsidRPr="00AF2B2B">
        <w:t>management</w:t>
      </w:r>
      <w:r w:rsidR="003A75A1" w:rsidRPr="00AF2B2B">
        <w:rPr>
          <w:lang w:val="en-US"/>
        </w:rPr>
        <w:t xml:space="preserve"> </w:t>
      </w:r>
    </w:p>
    <w:p w14:paraId="47503A75" w14:textId="44A780AC" w:rsidR="00A625FA" w:rsidRDefault="00A625FA" w:rsidP="00505F35">
      <w:pPr>
        <w:pStyle w:val="ListParagraph"/>
        <w:numPr>
          <w:ilvl w:val="1"/>
          <w:numId w:val="29"/>
        </w:numPr>
        <w:spacing w:line="276" w:lineRule="auto"/>
        <w:jc w:val="both"/>
      </w:pPr>
      <w:r>
        <w:t>Data Validation  (includes provenance)</w:t>
      </w:r>
    </w:p>
    <w:p w14:paraId="69001502" w14:textId="19039622" w:rsidR="00E02DB1" w:rsidRDefault="00E02DB1" w:rsidP="00E02DB1">
      <w:pPr>
        <w:spacing w:line="276" w:lineRule="auto"/>
        <w:jc w:val="center"/>
      </w:pPr>
      <w:r>
        <w:t>_______________________</w:t>
      </w:r>
    </w:p>
    <w:sectPr w:rsidR="00E02DB1" w:rsidSect="00E521B2">
      <w:headerReference w:type="default" r:id="rId30"/>
      <w:pgSz w:w="11907" w:h="16840"/>
      <w:pgMar w:top="1417" w:right="1134" w:bottom="1417" w:left="1134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2C2B66" w14:textId="77777777" w:rsidR="009B1904" w:rsidRDefault="009B1904">
      <w:r>
        <w:separator/>
      </w:r>
    </w:p>
  </w:endnote>
  <w:endnote w:type="continuationSeparator" w:id="0">
    <w:p w14:paraId="10698B9E" w14:textId="77777777" w:rsidR="009B1904" w:rsidRDefault="009B19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ontserrat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E82ED8" w14:textId="77777777" w:rsidR="009B1904" w:rsidRDefault="009B1904">
      <w:r>
        <w:separator/>
      </w:r>
    </w:p>
  </w:footnote>
  <w:footnote w:type="continuationSeparator" w:id="0">
    <w:p w14:paraId="04C43F98" w14:textId="77777777" w:rsidR="009B1904" w:rsidRDefault="009B19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2BB927" w14:textId="4A6E84FD" w:rsidR="00E521B2" w:rsidRDefault="00FF678C" w:rsidP="00087AF5">
    <w:pPr>
      <w:pStyle w:val="Header"/>
    </w:pPr>
    <w:r w:rsidRPr="00974E99">
      <w:t xml:space="preserve">- </w:t>
    </w:r>
    <w:r w:rsidRPr="00974E99">
      <w:fldChar w:fldCharType="begin"/>
    </w:r>
    <w:r w:rsidRPr="00974E99">
      <w:instrText xml:space="preserve"> PAGE  \* MERGEFORMAT </w:instrText>
    </w:r>
    <w:r w:rsidRPr="00974E99">
      <w:fldChar w:fldCharType="separate"/>
    </w:r>
    <w:r w:rsidR="00165C71">
      <w:rPr>
        <w:noProof/>
      </w:rPr>
      <w:t>3</w:t>
    </w:r>
    <w:r w:rsidRPr="00974E99">
      <w:fldChar w:fldCharType="end"/>
    </w:r>
    <w:r w:rsidRPr="00974E99"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EA6CC02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17050F7"/>
    <w:multiLevelType w:val="hybridMultilevel"/>
    <w:tmpl w:val="D88E6BF4"/>
    <w:lvl w:ilvl="0" w:tplc="01BE4E08">
      <w:numFmt w:val="bullet"/>
      <w:lvlText w:val="•"/>
      <w:lvlJc w:val="left"/>
      <w:pPr>
        <w:ind w:left="1155" w:hanging="795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12A47"/>
    <w:multiLevelType w:val="hybridMultilevel"/>
    <w:tmpl w:val="3F5CFA6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FE6AD5"/>
    <w:multiLevelType w:val="hybridMultilevel"/>
    <w:tmpl w:val="9CCE3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25075E"/>
    <w:multiLevelType w:val="hybridMultilevel"/>
    <w:tmpl w:val="80FEF5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FD546F"/>
    <w:multiLevelType w:val="hybridMultilevel"/>
    <w:tmpl w:val="BFDE5E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B5041"/>
    <w:multiLevelType w:val="multilevel"/>
    <w:tmpl w:val="27F664B2"/>
    <w:lvl w:ilvl="0">
      <w:start w:val="1"/>
      <w:numFmt w:val="none"/>
      <w:lvlText w:val=""/>
      <w:legacy w:legacy="1" w:legacySpace="120" w:legacyIndent="360"/>
      <w:lvlJc w:val="left"/>
      <w:pPr>
        <w:ind w:left="360" w:hanging="360"/>
      </w:pPr>
      <w:rPr>
        <w:rFonts w:ascii="Symbol" w:hAnsi="Symbol" w:hint="default"/>
        <w:color w:val="FF0000"/>
      </w:rPr>
    </w:lvl>
    <w:lvl w:ilvl="1">
      <w:start w:val="1"/>
      <w:numFmt w:val="none"/>
      <w:lvlText w:val="o"/>
      <w:legacy w:legacy="1" w:legacySpace="120" w:legacyIndent="360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none"/>
      <w:lvlText w:val=""/>
      <w:legacy w:legacy="1" w:legacySpace="120" w:legacyIndent="360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"/>
      <w:legacy w:legacy="1" w:legacySpace="120" w:legacyIndent="360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none"/>
      <w:lvlText w:val="o"/>
      <w:legacy w:legacy="1" w:legacySpace="120" w:legacyIndent="360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none"/>
      <w:lvlText w:val=""/>
      <w:legacy w:legacy="1" w:legacySpace="120" w:legacyIndent="360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none"/>
      <w:lvlText w:val=""/>
      <w:legacy w:legacy="1" w:legacySpace="120" w:legacyIndent="360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none"/>
      <w:lvlText w:val="o"/>
      <w:legacy w:legacy="1" w:legacySpace="120" w:legacyIndent="360"/>
      <w:lvlJc w:val="left"/>
      <w:pPr>
        <w:ind w:left="2880" w:hanging="360"/>
      </w:pPr>
      <w:rPr>
        <w:rFonts w:ascii="Courier New" w:hAnsi="Courier New" w:cs="Courier New" w:hint="default"/>
      </w:rPr>
    </w:lvl>
    <w:lvl w:ilvl="8">
      <w:start w:val="1"/>
      <w:numFmt w:val="none"/>
      <w:lvlText w:val=""/>
      <w:legacy w:legacy="1" w:legacySpace="120" w:legacyIndent="360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7" w15:restartNumberingAfterBreak="0">
    <w:nsid w:val="240B7E35"/>
    <w:multiLevelType w:val="hybridMultilevel"/>
    <w:tmpl w:val="0A2CAACE"/>
    <w:lvl w:ilvl="0" w:tplc="01BE4E08">
      <w:numFmt w:val="bullet"/>
      <w:lvlText w:val="•"/>
      <w:lvlJc w:val="left"/>
      <w:pPr>
        <w:ind w:left="1155" w:hanging="795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E94CC3"/>
    <w:multiLevelType w:val="hybridMultilevel"/>
    <w:tmpl w:val="467A1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6B79D8"/>
    <w:multiLevelType w:val="singleLevel"/>
    <w:tmpl w:val="EECCC1EA"/>
    <w:lvl w:ilvl="0">
      <w:start w:val="1"/>
      <w:numFmt w:val="decimal"/>
      <w:lvlText w:val="%1."/>
      <w:legacy w:legacy="1" w:legacySpace="120" w:legacyIndent="360"/>
      <w:lvlJc w:val="left"/>
      <w:pPr>
        <w:ind w:left="720" w:hanging="360"/>
      </w:pPr>
    </w:lvl>
  </w:abstractNum>
  <w:abstractNum w:abstractNumId="10" w15:restartNumberingAfterBreak="0">
    <w:nsid w:val="2D1775F5"/>
    <w:multiLevelType w:val="hybridMultilevel"/>
    <w:tmpl w:val="08CCD3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8E32F1"/>
    <w:multiLevelType w:val="multilevel"/>
    <w:tmpl w:val="1E749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2A0109"/>
    <w:multiLevelType w:val="hybridMultilevel"/>
    <w:tmpl w:val="DB886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992D87"/>
    <w:multiLevelType w:val="hybridMultilevel"/>
    <w:tmpl w:val="C45EEC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A275F"/>
    <w:multiLevelType w:val="singleLevel"/>
    <w:tmpl w:val="EECCC1EA"/>
    <w:lvl w:ilvl="0">
      <w:start w:val="1"/>
      <w:numFmt w:val="decimal"/>
      <w:lvlText w:val="%1."/>
      <w:legacy w:legacy="1" w:legacySpace="120" w:legacyIndent="360"/>
      <w:lvlJc w:val="left"/>
      <w:pPr>
        <w:ind w:left="720" w:hanging="360"/>
      </w:pPr>
    </w:lvl>
  </w:abstractNum>
  <w:abstractNum w:abstractNumId="15" w15:restartNumberingAfterBreak="0">
    <w:nsid w:val="443A1BBA"/>
    <w:multiLevelType w:val="hybridMultilevel"/>
    <w:tmpl w:val="18D6504A"/>
    <w:lvl w:ilvl="0" w:tplc="01BE4E08">
      <w:numFmt w:val="bullet"/>
      <w:lvlText w:val="•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6A7BB1"/>
    <w:multiLevelType w:val="hybridMultilevel"/>
    <w:tmpl w:val="F1468EE8"/>
    <w:lvl w:ilvl="0" w:tplc="09B2529A">
      <w:start w:val="1"/>
      <w:numFmt w:val="bullet"/>
      <w:lvlText w:val="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BD852A2"/>
    <w:multiLevelType w:val="hybridMultilevel"/>
    <w:tmpl w:val="8DD83C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3810D8"/>
    <w:multiLevelType w:val="hybridMultilevel"/>
    <w:tmpl w:val="A15000EA"/>
    <w:lvl w:ilvl="0" w:tplc="04090001">
      <w:start w:val="1"/>
      <w:numFmt w:val="bullet"/>
      <w:lvlText w:val="ï‚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ï‚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ï‚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ï‚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ï‚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ï‚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5423E8"/>
    <w:multiLevelType w:val="hybridMultilevel"/>
    <w:tmpl w:val="8DD83C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B61EA0"/>
    <w:multiLevelType w:val="hybridMultilevel"/>
    <w:tmpl w:val="08CCD3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441086"/>
    <w:multiLevelType w:val="singleLevel"/>
    <w:tmpl w:val="EECCC1EA"/>
    <w:lvl w:ilvl="0">
      <w:start w:val="1"/>
      <w:numFmt w:val="decimal"/>
      <w:lvlText w:val="%1."/>
      <w:legacy w:legacy="1" w:legacySpace="120" w:legacyIndent="360"/>
      <w:lvlJc w:val="left"/>
      <w:pPr>
        <w:ind w:left="720" w:hanging="360"/>
      </w:pPr>
    </w:lvl>
  </w:abstractNum>
  <w:abstractNum w:abstractNumId="22" w15:restartNumberingAfterBreak="0">
    <w:nsid w:val="6B167A27"/>
    <w:multiLevelType w:val="hybridMultilevel"/>
    <w:tmpl w:val="09C8B6EC"/>
    <w:lvl w:ilvl="0" w:tplc="4D52BBAA">
      <w:numFmt w:val="bullet"/>
      <w:lvlText w:val="•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B12BA9"/>
    <w:multiLevelType w:val="hybridMultilevel"/>
    <w:tmpl w:val="6B0644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3C0F69"/>
    <w:multiLevelType w:val="singleLevel"/>
    <w:tmpl w:val="EECCC1EA"/>
    <w:lvl w:ilvl="0">
      <w:start w:val="1"/>
      <w:numFmt w:val="decimal"/>
      <w:lvlText w:val="%1."/>
      <w:legacy w:legacy="1" w:legacySpace="120" w:legacyIndent="360"/>
      <w:lvlJc w:val="left"/>
      <w:pPr>
        <w:ind w:left="720" w:hanging="36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8"/>
  </w:num>
  <w:num w:numId="7">
    <w:abstractNumId w:val="16"/>
  </w:num>
  <w:num w:numId="8">
    <w:abstractNumId w:val="11"/>
  </w:num>
  <w:num w:numId="9">
    <w:abstractNumId w:val="12"/>
  </w:num>
  <w:num w:numId="10">
    <w:abstractNumId w:val="3"/>
  </w:num>
  <w:num w:numId="11">
    <w:abstractNumId w:val="8"/>
  </w:num>
  <w:num w:numId="12">
    <w:abstractNumId w:val="15"/>
  </w:num>
  <w:num w:numId="13">
    <w:abstractNumId w:val="1"/>
  </w:num>
  <w:num w:numId="14">
    <w:abstractNumId w:val="19"/>
  </w:num>
  <w:num w:numId="15">
    <w:abstractNumId w:val="7"/>
  </w:num>
  <w:num w:numId="16">
    <w:abstractNumId w:val="17"/>
  </w:num>
  <w:num w:numId="17">
    <w:abstractNumId w:val="23"/>
  </w:num>
  <w:num w:numId="18">
    <w:abstractNumId w:val="2"/>
  </w:num>
  <w:num w:numId="19">
    <w:abstractNumId w:val="10"/>
  </w:num>
  <w:num w:numId="20">
    <w:abstractNumId w:val="22"/>
  </w:num>
  <w:num w:numId="21">
    <w:abstractNumId w:val="9"/>
    <w:lvlOverride w:ilvl="0">
      <w:startOverride w:val="1"/>
    </w:lvlOverride>
  </w:num>
  <w:num w:numId="22">
    <w:abstractNumId w:val="21"/>
    <w:lvlOverride w:ilvl="0">
      <w:startOverride w:val="1"/>
    </w:lvlOverride>
  </w:num>
  <w:num w:numId="23">
    <w:abstractNumId w:val="24"/>
    <w:lvlOverride w:ilvl="0">
      <w:startOverride w:val="1"/>
    </w:lvlOverride>
  </w:num>
  <w:num w:numId="24">
    <w:abstractNumId w:val="14"/>
    <w:lvlOverride w:ilvl="0">
      <w:startOverride w:val="1"/>
    </w:lvlOverride>
  </w:num>
  <w:num w:numId="2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</w:num>
  <w:num w:numId="27">
    <w:abstractNumId w:val="13"/>
  </w:num>
  <w:num w:numId="28">
    <w:abstractNumId w:val="4"/>
  </w:num>
  <w:num w:numId="29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Carlos Pastor">
    <w15:presenceInfo w15:providerId="None" w15:userId="Carlos Pas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intFractionalCharacterWidth/>
  <w:defaultTabStop w:val="567"/>
  <w:hyphenationZone w:val="425"/>
  <w:doNotHyphenateCaps/>
  <w:drawingGridHorizontalSpacing w:val="120"/>
  <w:displayHorizontalDrawingGridEvery w:val="0"/>
  <w:displayVerticalDrawingGridEvery w:val="0"/>
  <w:doNotShadeFormData/>
  <w:noPunctuationKerning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1B2"/>
    <w:rsid w:val="0001466F"/>
    <w:rsid w:val="00021B2E"/>
    <w:rsid w:val="0004067A"/>
    <w:rsid w:val="00041A56"/>
    <w:rsid w:val="00051577"/>
    <w:rsid w:val="00087AF5"/>
    <w:rsid w:val="00096FAE"/>
    <w:rsid w:val="000A05A7"/>
    <w:rsid w:val="000B4C3C"/>
    <w:rsid w:val="000C06F2"/>
    <w:rsid w:val="000C4582"/>
    <w:rsid w:val="000C55C2"/>
    <w:rsid w:val="000E214B"/>
    <w:rsid w:val="000F6787"/>
    <w:rsid w:val="000F7AEA"/>
    <w:rsid w:val="00101393"/>
    <w:rsid w:val="0010591E"/>
    <w:rsid w:val="00114EAA"/>
    <w:rsid w:val="00120AF0"/>
    <w:rsid w:val="001273E3"/>
    <w:rsid w:val="00147CE0"/>
    <w:rsid w:val="00153C4B"/>
    <w:rsid w:val="00165C71"/>
    <w:rsid w:val="00174585"/>
    <w:rsid w:val="00190D96"/>
    <w:rsid w:val="0019733A"/>
    <w:rsid w:val="001A2529"/>
    <w:rsid w:val="001A54B5"/>
    <w:rsid w:val="001C0666"/>
    <w:rsid w:val="001C4513"/>
    <w:rsid w:val="001E6F5C"/>
    <w:rsid w:val="001F1156"/>
    <w:rsid w:val="0027586F"/>
    <w:rsid w:val="00275E65"/>
    <w:rsid w:val="00297722"/>
    <w:rsid w:val="002E119E"/>
    <w:rsid w:val="00304FC6"/>
    <w:rsid w:val="00344E4B"/>
    <w:rsid w:val="003452E7"/>
    <w:rsid w:val="00347BF2"/>
    <w:rsid w:val="00383545"/>
    <w:rsid w:val="0038686A"/>
    <w:rsid w:val="003A67A5"/>
    <w:rsid w:val="003A75A1"/>
    <w:rsid w:val="003C0C33"/>
    <w:rsid w:val="003C449D"/>
    <w:rsid w:val="003C456F"/>
    <w:rsid w:val="003D5F48"/>
    <w:rsid w:val="003D757B"/>
    <w:rsid w:val="003E5A8D"/>
    <w:rsid w:val="003E75C9"/>
    <w:rsid w:val="00403C83"/>
    <w:rsid w:val="00410FA0"/>
    <w:rsid w:val="004140D9"/>
    <w:rsid w:val="00430B26"/>
    <w:rsid w:val="004320D2"/>
    <w:rsid w:val="00437353"/>
    <w:rsid w:val="00437E6E"/>
    <w:rsid w:val="004720C8"/>
    <w:rsid w:val="004812EA"/>
    <w:rsid w:val="00490078"/>
    <w:rsid w:val="004A4E8E"/>
    <w:rsid w:val="004B25F2"/>
    <w:rsid w:val="004B4212"/>
    <w:rsid w:val="004B7962"/>
    <w:rsid w:val="004F1208"/>
    <w:rsid w:val="004F3248"/>
    <w:rsid w:val="004F4C21"/>
    <w:rsid w:val="00503347"/>
    <w:rsid w:val="00505F35"/>
    <w:rsid w:val="00507D8E"/>
    <w:rsid w:val="005205F0"/>
    <w:rsid w:val="0053242E"/>
    <w:rsid w:val="00545A9F"/>
    <w:rsid w:val="0056055D"/>
    <w:rsid w:val="00575624"/>
    <w:rsid w:val="00577E7B"/>
    <w:rsid w:val="005838A9"/>
    <w:rsid w:val="005A6DA7"/>
    <w:rsid w:val="005C4172"/>
    <w:rsid w:val="005D37BB"/>
    <w:rsid w:val="005E3993"/>
    <w:rsid w:val="005E461B"/>
    <w:rsid w:val="005F7BE0"/>
    <w:rsid w:val="00621288"/>
    <w:rsid w:val="00631AFC"/>
    <w:rsid w:val="00631D2F"/>
    <w:rsid w:val="00656FA0"/>
    <w:rsid w:val="006579A1"/>
    <w:rsid w:val="00661ADD"/>
    <w:rsid w:val="00662904"/>
    <w:rsid w:val="0069181D"/>
    <w:rsid w:val="006E408C"/>
    <w:rsid w:val="006F75D5"/>
    <w:rsid w:val="00714AC3"/>
    <w:rsid w:val="00723CA6"/>
    <w:rsid w:val="007315EF"/>
    <w:rsid w:val="0074301B"/>
    <w:rsid w:val="0077600C"/>
    <w:rsid w:val="00794B40"/>
    <w:rsid w:val="007A29F0"/>
    <w:rsid w:val="007B41F8"/>
    <w:rsid w:val="007C7D30"/>
    <w:rsid w:val="007D111B"/>
    <w:rsid w:val="008306A0"/>
    <w:rsid w:val="00833B35"/>
    <w:rsid w:val="00841903"/>
    <w:rsid w:val="00844144"/>
    <w:rsid w:val="0084441D"/>
    <w:rsid w:val="008518CF"/>
    <w:rsid w:val="00857898"/>
    <w:rsid w:val="00861EF7"/>
    <w:rsid w:val="008620B8"/>
    <w:rsid w:val="00880DEE"/>
    <w:rsid w:val="008A22D1"/>
    <w:rsid w:val="008B6F4C"/>
    <w:rsid w:val="008D266B"/>
    <w:rsid w:val="009101F8"/>
    <w:rsid w:val="00922258"/>
    <w:rsid w:val="0094337E"/>
    <w:rsid w:val="0094702D"/>
    <w:rsid w:val="009521DF"/>
    <w:rsid w:val="00964F56"/>
    <w:rsid w:val="009662DA"/>
    <w:rsid w:val="00973137"/>
    <w:rsid w:val="0098123F"/>
    <w:rsid w:val="0098615E"/>
    <w:rsid w:val="009A2BC2"/>
    <w:rsid w:val="009A48A1"/>
    <w:rsid w:val="009B1904"/>
    <w:rsid w:val="009F16B7"/>
    <w:rsid w:val="009F5330"/>
    <w:rsid w:val="00A15700"/>
    <w:rsid w:val="00A218CA"/>
    <w:rsid w:val="00A2237F"/>
    <w:rsid w:val="00A447EF"/>
    <w:rsid w:val="00A4604A"/>
    <w:rsid w:val="00A60C72"/>
    <w:rsid w:val="00A625FA"/>
    <w:rsid w:val="00A66E00"/>
    <w:rsid w:val="00A707B2"/>
    <w:rsid w:val="00AC0EB9"/>
    <w:rsid w:val="00AD4C96"/>
    <w:rsid w:val="00AE290D"/>
    <w:rsid w:val="00AF2B2B"/>
    <w:rsid w:val="00AF4C28"/>
    <w:rsid w:val="00B031DF"/>
    <w:rsid w:val="00B04AA4"/>
    <w:rsid w:val="00B07DD0"/>
    <w:rsid w:val="00B10373"/>
    <w:rsid w:val="00B11BD9"/>
    <w:rsid w:val="00B13A5F"/>
    <w:rsid w:val="00B24F78"/>
    <w:rsid w:val="00B37A09"/>
    <w:rsid w:val="00B54631"/>
    <w:rsid w:val="00B6117A"/>
    <w:rsid w:val="00B75E9D"/>
    <w:rsid w:val="00B76C98"/>
    <w:rsid w:val="00BA50B9"/>
    <w:rsid w:val="00BB09E8"/>
    <w:rsid w:val="00BB79EF"/>
    <w:rsid w:val="00BC2010"/>
    <w:rsid w:val="00BE021D"/>
    <w:rsid w:val="00C35726"/>
    <w:rsid w:val="00C42D35"/>
    <w:rsid w:val="00C45F00"/>
    <w:rsid w:val="00C53790"/>
    <w:rsid w:val="00C5394D"/>
    <w:rsid w:val="00C72611"/>
    <w:rsid w:val="00C87722"/>
    <w:rsid w:val="00C87F18"/>
    <w:rsid w:val="00C95AB1"/>
    <w:rsid w:val="00CA0611"/>
    <w:rsid w:val="00CA24D1"/>
    <w:rsid w:val="00CB6806"/>
    <w:rsid w:val="00CE3A15"/>
    <w:rsid w:val="00D13042"/>
    <w:rsid w:val="00D13909"/>
    <w:rsid w:val="00D16F62"/>
    <w:rsid w:val="00D177CA"/>
    <w:rsid w:val="00D23B0F"/>
    <w:rsid w:val="00D40507"/>
    <w:rsid w:val="00D566AD"/>
    <w:rsid w:val="00D72FEC"/>
    <w:rsid w:val="00D74BEF"/>
    <w:rsid w:val="00D86FE2"/>
    <w:rsid w:val="00DA0374"/>
    <w:rsid w:val="00DB43B9"/>
    <w:rsid w:val="00DE1C73"/>
    <w:rsid w:val="00E02DB1"/>
    <w:rsid w:val="00E30BE8"/>
    <w:rsid w:val="00E521B2"/>
    <w:rsid w:val="00E71118"/>
    <w:rsid w:val="00E73C15"/>
    <w:rsid w:val="00E83153"/>
    <w:rsid w:val="00E87825"/>
    <w:rsid w:val="00EA4AF7"/>
    <w:rsid w:val="00ED288D"/>
    <w:rsid w:val="00ED4A19"/>
    <w:rsid w:val="00EE4C26"/>
    <w:rsid w:val="00EF235F"/>
    <w:rsid w:val="00F2745D"/>
    <w:rsid w:val="00F41F49"/>
    <w:rsid w:val="00F56CA8"/>
    <w:rsid w:val="00F82109"/>
    <w:rsid w:val="00F926AC"/>
    <w:rsid w:val="00FD0492"/>
    <w:rsid w:val="00FD4E92"/>
    <w:rsid w:val="00FE1151"/>
    <w:rsid w:val="00FF678C"/>
    <w:rsid w:val="00FF6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068E80B"/>
  <w15:docId w15:val="{E2CD24CB-969A-42A6-9894-1AA351D9B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09E8"/>
    <w:pPr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120"/>
      <w:textAlignment w:val="baseline"/>
    </w:pPr>
    <w:rPr>
      <w:sz w:val="24"/>
      <w:lang w:val="en-GB"/>
    </w:rPr>
  </w:style>
  <w:style w:type="paragraph" w:styleId="Heading1">
    <w:name w:val="heading 1"/>
    <w:basedOn w:val="Normal"/>
    <w:next w:val="Normal"/>
    <w:qFormat/>
    <w:rsid w:val="0079336F"/>
    <w:pPr>
      <w:keepNext/>
      <w:keepLines/>
      <w:spacing w:before="360"/>
      <w:ind w:left="794" w:hanging="794"/>
      <w:outlineLvl w:val="0"/>
    </w:pPr>
    <w:rPr>
      <w:b/>
    </w:rPr>
  </w:style>
  <w:style w:type="paragraph" w:styleId="Heading2">
    <w:name w:val="heading 2"/>
    <w:basedOn w:val="Heading1"/>
    <w:next w:val="Normal"/>
    <w:qFormat/>
    <w:rsid w:val="0079336F"/>
    <w:pPr>
      <w:spacing w:before="240"/>
      <w:outlineLvl w:val="1"/>
    </w:pPr>
  </w:style>
  <w:style w:type="paragraph" w:styleId="Heading3">
    <w:name w:val="heading 3"/>
    <w:basedOn w:val="Heading1"/>
    <w:next w:val="Normal"/>
    <w:qFormat/>
    <w:rsid w:val="0079336F"/>
    <w:pPr>
      <w:spacing w:before="160"/>
      <w:outlineLvl w:val="2"/>
    </w:pPr>
  </w:style>
  <w:style w:type="paragraph" w:styleId="Heading4">
    <w:name w:val="heading 4"/>
    <w:basedOn w:val="Heading3"/>
    <w:next w:val="Normal"/>
    <w:qFormat/>
    <w:rsid w:val="0079336F"/>
    <w:pPr>
      <w:tabs>
        <w:tab w:val="clear" w:pos="794"/>
        <w:tab w:val="left" w:pos="1021"/>
      </w:tabs>
      <w:ind w:left="1021" w:hanging="1021"/>
      <w:outlineLvl w:val="3"/>
    </w:pPr>
  </w:style>
  <w:style w:type="paragraph" w:styleId="Heading5">
    <w:name w:val="heading 5"/>
    <w:basedOn w:val="Heading4"/>
    <w:next w:val="Normal"/>
    <w:qFormat/>
    <w:rsid w:val="0079336F"/>
    <w:pPr>
      <w:outlineLvl w:val="4"/>
    </w:pPr>
  </w:style>
  <w:style w:type="paragraph" w:styleId="Heading6">
    <w:name w:val="heading 6"/>
    <w:basedOn w:val="Heading4"/>
    <w:next w:val="Normal"/>
    <w:qFormat/>
    <w:rsid w:val="0079336F"/>
    <w:pPr>
      <w:tabs>
        <w:tab w:val="clear" w:pos="1021"/>
        <w:tab w:val="clear" w:pos="1191"/>
      </w:tabs>
      <w:ind w:left="1588" w:hanging="1588"/>
      <w:outlineLvl w:val="5"/>
    </w:pPr>
  </w:style>
  <w:style w:type="paragraph" w:styleId="Heading7">
    <w:name w:val="heading 7"/>
    <w:basedOn w:val="Heading6"/>
    <w:next w:val="Normal"/>
    <w:qFormat/>
    <w:rsid w:val="0079336F"/>
    <w:pPr>
      <w:outlineLvl w:val="6"/>
    </w:pPr>
  </w:style>
  <w:style w:type="paragraph" w:styleId="Heading8">
    <w:name w:val="heading 8"/>
    <w:basedOn w:val="Heading6"/>
    <w:next w:val="Normal"/>
    <w:link w:val="Heading8Char"/>
    <w:qFormat/>
    <w:rsid w:val="0079336F"/>
    <w:pPr>
      <w:outlineLvl w:val="7"/>
    </w:pPr>
  </w:style>
  <w:style w:type="paragraph" w:styleId="Heading9">
    <w:name w:val="heading 9"/>
    <w:basedOn w:val="Heading6"/>
    <w:next w:val="Normal"/>
    <w:qFormat/>
    <w:rsid w:val="0079336F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nnexNotitle">
    <w:name w:val="Annex_No &amp; title"/>
    <w:basedOn w:val="Normal"/>
    <w:next w:val="Normal"/>
    <w:rsid w:val="0079336F"/>
    <w:pPr>
      <w:keepNext/>
      <w:keepLines/>
      <w:spacing w:before="480"/>
      <w:jc w:val="center"/>
    </w:pPr>
    <w:rPr>
      <w:b/>
      <w:sz w:val="28"/>
    </w:rPr>
  </w:style>
  <w:style w:type="character" w:customStyle="1" w:styleId="Appdef">
    <w:name w:val="App_def"/>
    <w:rsid w:val="0079336F"/>
    <w:rPr>
      <w:rFonts w:ascii="Times New Roman" w:hAnsi="Times New Roman"/>
      <w:b/>
    </w:rPr>
  </w:style>
  <w:style w:type="character" w:customStyle="1" w:styleId="Appref">
    <w:name w:val="App_ref"/>
    <w:basedOn w:val="DefaultParagraphFont"/>
    <w:rsid w:val="0079336F"/>
  </w:style>
  <w:style w:type="paragraph" w:customStyle="1" w:styleId="AppendixNotitle">
    <w:name w:val="Appendix_No &amp; title"/>
    <w:basedOn w:val="AnnexNotitle"/>
    <w:next w:val="Normal"/>
    <w:rsid w:val="0079336F"/>
  </w:style>
  <w:style w:type="character" w:customStyle="1" w:styleId="Artdef">
    <w:name w:val="Art_def"/>
    <w:rsid w:val="0079336F"/>
    <w:rPr>
      <w:rFonts w:ascii="Times New Roman" w:hAnsi="Times New Roman"/>
      <w:b/>
    </w:rPr>
  </w:style>
  <w:style w:type="paragraph" w:customStyle="1" w:styleId="Artheading">
    <w:name w:val="Art_heading"/>
    <w:basedOn w:val="Normal"/>
    <w:next w:val="Normal"/>
    <w:rsid w:val="0079336F"/>
    <w:pPr>
      <w:spacing w:before="480"/>
      <w:jc w:val="center"/>
    </w:pPr>
    <w:rPr>
      <w:b/>
      <w:sz w:val="28"/>
    </w:rPr>
  </w:style>
  <w:style w:type="paragraph" w:customStyle="1" w:styleId="ArtNo">
    <w:name w:val="Art_No"/>
    <w:basedOn w:val="Normal"/>
    <w:next w:val="Normal"/>
    <w:rsid w:val="0079336F"/>
    <w:pPr>
      <w:keepNext/>
      <w:keepLines/>
      <w:spacing w:before="480"/>
      <w:jc w:val="center"/>
    </w:pPr>
    <w:rPr>
      <w:caps/>
      <w:sz w:val="28"/>
    </w:rPr>
  </w:style>
  <w:style w:type="character" w:customStyle="1" w:styleId="Artref">
    <w:name w:val="Art_ref"/>
    <w:basedOn w:val="DefaultParagraphFont"/>
    <w:rsid w:val="0079336F"/>
  </w:style>
  <w:style w:type="paragraph" w:customStyle="1" w:styleId="Arttitle">
    <w:name w:val="Art_title"/>
    <w:basedOn w:val="Normal"/>
    <w:next w:val="Normal"/>
    <w:rsid w:val="0079336F"/>
    <w:pPr>
      <w:keepNext/>
      <w:keepLines/>
      <w:spacing w:before="240"/>
      <w:jc w:val="center"/>
    </w:pPr>
    <w:rPr>
      <w:b/>
      <w:sz w:val="28"/>
    </w:rPr>
  </w:style>
  <w:style w:type="paragraph" w:customStyle="1" w:styleId="ASN1">
    <w:name w:val="ASN.1"/>
    <w:basedOn w:val="Normal"/>
    <w:rsid w:val="0079336F"/>
    <w:pPr>
      <w:tabs>
        <w:tab w:val="clear" w:pos="794"/>
        <w:tab w:val="clear" w:pos="1191"/>
        <w:tab w:val="clear" w:pos="1588"/>
        <w:tab w:val="clear" w:pos="1985"/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spacing w:before="0"/>
    </w:pPr>
    <w:rPr>
      <w:rFonts w:ascii="Courier New" w:hAnsi="Courier New"/>
      <w:b/>
      <w:noProof/>
      <w:sz w:val="20"/>
    </w:rPr>
  </w:style>
  <w:style w:type="paragraph" w:customStyle="1" w:styleId="Call">
    <w:name w:val="Call"/>
    <w:basedOn w:val="Normal"/>
    <w:next w:val="Normal"/>
    <w:rsid w:val="0079336F"/>
    <w:pPr>
      <w:keepNext/>
      <w:keepLines/>
      <w:spacing w:before="160"/>
      <w:ind w:left="794"/>
    </w:pPr>
    <w:rPr>
      <w:i/>
    </w:rPr>
  </w:style>
  <w:style w:type="paragraph" w:customStyle="1" w:styleId="ChapNo">
    <w:name w:val="Chap_No"/>
    <w:basedOn w:val="Normal"/>
    <w:next w:val="Normal"/>
    <w:rsid w:val="0079336F"/>
    <w:pPr>
      <w:keepNext/>
      <w:keepLines/>
      <w:spacing w:before="480"/>
      <w:jc w:val="center"/>
    </w:pPr>
    <w:rPr>
      <w:b/>
      <w:caps/>
      <w:sz w:val="28"/>
    </w:rPr>
  </w:style>
  <w:style w:type="paragraph" w:customStyle="1" w:styleId="Chaptitle">
    <w:name w:val="Chap_title"/>
    <w:basedOn w:val="Normal"/>
    <w:next w:val="Normal"/>
    <w:rsid w:val="0079336F"/>
    <w:pPr>
      <w:keepNext/>
      <w:keepLines/>
      <w:spacing w:before="240"/>
      <w:jc w:val="center"/>
    </w:pPr>
    <w:rPr>
      <w:b/>
      <w:sz w:val="28"/>
    </w:rPr>
  </w:style>
  <w:style w:type="character" w:styleId="EndnoteReference">
    <w:name w:val="endnote reference"/>
    <w:semiHidden/>
    <w:rsid w:val="0079336F"/>
    <w:rPr>
      <w:vertAlign w:val="superscript"/>
    </w:rPr>
  </w:style>
  <w:style w:type="paragraph" w:customStyle="1" w:styleId="enumlev1">
    <w:name w:val="enumlev1"/>
    <w:basedOn w:val="Normal"/>
    <w:rsid w:val="0079336F"/>
    <w:pPr>
      <w:spacing w:before="80"/>
      <w:ind w:left="794" w:hanging="794"/>
    </w:pPr>
  </w:style>
  <w:style w:type="paragraph" w:customStyle="1" w:styleId="enumlev2">
    <w:name w:val="enumlev2"/>
    <w:basedOn w:val="enumlev1"/>
    <w:rsid w:val="0079336F"/>
    <w:pPr>
      <w:ind w:left="1191" w:hanging="397"/>
    </w:pPr>
  </w:style>
  <w:style w:type="paragraph" w:customStyle="1" w:styleId="enumlev3">
    <w:name w:val="enumlev3"/>
    <w:basedOn w:val="enumlev2"/>
    <w:rsid w:val="0079336F"/>
    <w:pPr>
      <w:ind w:left="1588"/>
    </w:pPr>
  </w:style>
  <w:style w:type="paragraph" w:customStyle="1" w:styleId="Equation">
    <w:name w:val="Equation"/>
    <w:basedOn w:val="Normal"/>
    <w:rsid w:val="0079336F"/>
    <w:pPr>
      <w:tabs>
        <w:tab w:val="clear" w:pos="1191"/>
        <w:tab w:val="clear" w:pos="1588"/>
        <w:tab w:val="clear" w:pos="1985"/>
        <w:tab w:val="center" w:pos="4820"/>
        <w:tab w:val="right" w:pos="9639"/>
      </w:tabs>
    </w:pPr>
  </w:style>
  <w:style w:type="paragraph" w:customStyle="1" w:styleId="Equationlegend">
    <w:name w:val="Equation_legend"/>
    <w:basedOn w:val="Normal"/>
    <w:rsid w:val="0079336F"/>
    <w:pPr>
      <w:tabs>
        <w:tab w:val="clear" w:pos="794"/>
        <w:tab w:val="clear" w:pos="1191"/>
        <w:tab w:val="clear" w:pos="1588"/>
        <w:tab w:val="right" w:pos="1814"/>
      </w:tabs>
      <w:spacing w:before="80"/>
      <w:ind w:left="1985" w:hanging="1985"/>
    </w:pPr>
  </w:style>
  <w:style w:type="paragraph" w:customStyle="1" w:styleId="Figure">
    <w:name w:val="Figure"/>
    <w:basedOn w:val="Normal"/>
    <w:next w:val="Normal"/>
    <w:rsid w:val="0079336F"/>
    <w:pPr>
      <w:keepNext/>
      <w:keepLines/>
      <w:spacing w:before="240" w:after="120"/>
      <w:jc w:val="center"/>
    </w:pPr>
  </w:style>
  <w:style w:type="paragraph" w:customStyle="1" w:styleId="Figurelegend">
    <w:name w:val="Figure_legend"/>
    <w:basedOn w:val="Normal"/>
    <w:rsid w:val="0079336F"/>
    <w:pPr>
      <w:keepNext/>
      <w:keepLines/>
      <w:tabs>
        <w:tab w:val="clear" w:pos="794"/>
        <w:tab w:val="clear" w:pos="1191"/>
        <w:tab w:val="clear" w:pos="1588"/>
        <w:tab w:val="clear" w:pos="1985"/>
      </w:tabs>
      <w:spacing w:before="20" w:after="20"/>
    </w:pPr>
    <w:rPr>
      <w:sz w:val="18"/>
    </w:rPr>
  </w:style>
  <w:style w:type="paragraph" w:customStyle="1" w:styleId="FigureNotitle">
    <w:name w:val="Figure_No &amp; title"/>
    <w:basedOn w:val="Normal"/>
    <w:next w:val="Normal"/>
    <w:rsid w:val="0079336F"/>
    <w:pPr>
      <w:keepLines/>
      <w:spacing w:before="240" w:after="120"/>
      <w:jc w:val="center"/>
    </w:pPr>
    <w:rPr>
      <w:b/>
    </w:rPr>
  </w:style>
  <w:style w:type="paragraph" w:customStyle="1" w:styleId="FigureNoBR">
    <w:name w:val="Figure_No_BR"/>
    <w:basedOn w:val="Normal"/>
    <w:next w:val="Normal"/>
    <w:rsid w:val="0079336F"/>
    <w:pPr>
      <w:keepNext/>
      <w:keepLines/>
      <w:spacing w:before="480" w:after="120"/>
      <w:jc w:val="center"/>
    </w:pPr>
    <w:rPr>
      <w:caps/>
    </w:rPr>
  </w:style>
  <w:style w:type="paragraph" w:customStyle="1" w:styleId="TabletitleBR">
    <w:name w:val="Table_title_BR"/>
    <w:basedOn w:val="Normal"/>
    <w:next w:val="Normal"/>
    <w:rsid w:val="0079336F"/>
    <w:pPr>
      <w:keepNext/>
      <w:keepLines/>
      <w:spacing w:before="0" w:after="120"/>
      <w:jc w:val="center"/>
    </w:pPr>
    <w:rPr>
      <w:b/>
    </w:rPr>
  </w:style>
  <w:style w:type="paragraph" w:customStyle="1" w:styleId="FiguretitleBR">
    <w:name w:val="Figure_title_BR"/>
    <w:basedOn w:val="TabletitleBR"/>
    <w:next w:val="Normal"/>
    <w:rsid w:val="0079336F"/>
    <w:pPr>
      <w:keepNext w:val="0"/>
      <w:spacing w:after="480"/>
    </w:pPr>
  </w:style>
  <w:style w:type="paragraph" w:customStyle="1" w:styleId="Figurewithouttitle">
    <w:name w:val="Figure_without_title"/>
    <w:basedOn w:val="Normal"/>
    <w:next w:val="Normal"/>
    <w:rsid w:val="0079336F"/>
    <w:pPr>
      <w:keepLines/>
      <w:spacing w:before="240" w:after="120"/>
      <w:jc w:val="center"/>
    </w:pPr>
  </w:style>
  <w:style w:type="paragraph" w:styleId="Footer">
    <w:name w:val="footer"/>
    <w:basedOn w:val="Normal"/>
    <w:rsid w:val="0079336F"/>
    <w:pPr>
      <w:tabs>
        <w:tab w:val="clear" w:pos="794"/>
        <w:tab w:val="clear" w:pos="1191"/>
        <w:tab w:val="clear" w:pos="1588"/>
        <w:tab w:val="clear" w:pos="1985"/>
        <w:tab w:val="left" w:pos="5954"/>
        <w:tab w:val="right" w:pos="9639"/>
      </w:tabs>
      <w:spacing w:before="0"/>
    </w:pPr>
    <w:rPr>
      <w:caps/>
      <w:noProof/>
      <w:sz w:val="16"/>
    </w:rPr>
  </w:style>
  <w:style w:type="paragraph" w:customStyle="1" w:styleId="FirstFooter">
    <w:name w:val="FirstFooter"/>
    <w:basedOn w:val="Footer"/>
    <w:rsid w:val="0079336F"/>
    <w:pPr>
      <w:tabs>
        <w:tab w:val="clear" w:pos="5954"/>
        <w:tab w:val="clear" w:pos="9639"/>
      </w:tabs>
      <w:overflowPunct/>
      <w:autoSpaceDE/>
      <w:autoSpaceDN/>
      <w:adjustRightInd/>
      <w:spacing w:before="40"/>
      <w:textAlignment w:val="auto"/>
    </w:pPr>
    <w:rPr>
      <w:caps w:val="0"/>
      <w:noProof w:val="0"/>
    </w:rPr>
  </w:style>
  <w:style w:type="paragraph" w:customStyle="1" w:styleId="FooterQP">
    <w:name w:val="Footer_QP"/>
    <w:basedOn w:val="Normal"/>
    <w:rsid w:val="0079336F"/>
    <w:pPr>
      <w:tabs>
        <w:tab w:val="clear" w:pos="794"/>
        <w:tab w:val="clear" w:pos="1191"/>
        <w:tab w:val="clear" w:pos="1588"/>
        <w:tab w:val="clear" w:pos="1985"/>
        <w:tab w:val="left" w:pos="907"/>
        <w:tab w:val="right" w:pos="8789"/>
        <w:tab w:val="right" w:pos="9639"/>
      </w:tabs>
      <w:spacing w:before="0"/>
    </w:pPr>
    <w:rPr>
      <w:b/>
      <w:sz w:val="22"/>
    </w:rPr>
  </w:style>
  <w:style w:type="character" w:styleId="FootnoteReference">
    <w:name w:val="footnote reference"/>
    <w:semiHidden/>
    <w:rsid w:val="0079336F"/>
    <w:rPr>
      <w:position w:val="6"/>
      <w:sz w:val="18"/>
    </w:rPr>
  </w:style>
  <w:style w:type="paragraph" w:customStyle="1" w:styleId="Note">
    <w:name w:val="Note"/>
    <w:basedOn w:val="Normal"/>
    <w:rsid w:val="0079336F"/>
    <w:pPr>
      <w:spacing w:before="80"/>
    </w:pPr>
  </w:style>
  <w:style w:type="paragraph" w:styleId="FootnoteText">
    <w:name w:val="footnote text"/>
    <w:basedOn w:val="Note"/>
    <w:link w:val="FootnoteTextChar"/>
    <w:semiHidden/>
    <w:rsid w:val="0079336F"/>
    <w:pPr>
      <w:keepLines/>
      <w:tabs>
        <w:tab w:val="left" w:pos="255"/>
      </w:tabs>
      <w:ind w:left="255" w:hanging="255"/>
    </w:pPr>
  </w:style>
  <w:style w:type="paragraph" w:customStyle="1" w:styleId="Formal">
    <w:name w:val="Formal"/>
    <w:basedOn w:val="ASN1"/>
    <w:rsid w:val="0079336F"/>
    <w:rPr>
      <w:b w:val="0"/>
    </w:rPr>
  </w:style>
  <w:style w:type="paragraph" w:styleId="Header">
    <w:name w:val="header"/>
    <w:basedOn w:val="Normal"/>
    <w:link w:val="HeaderChar"/>
    <w:rsid w:val="0079336F"/>
    <w:pPr>
      <w:tabs>
        <w:tab w:val="clear" w:pos="794"/>
        <w:tab w:val="clear" w:pos="1191"/>
        <w:tab w:val="clear" w:pos="1588"/>
        <w:tab w:val="clear" w:pos="1985"/>
      </w:tabs>
      <w:spacing w:before="0"/>
      <w:jc w:val="center"/>
    </w:pPr>
    <w:rPr>
      <w:sz w:val="18"/>
    </w:rPr>
  </w:style>
  <w:style w:type="paragraph" w:customStyle="1" w:styleId="Headingb">
    <w:name w:val="Heading_b"/>
    <w:basedOn w:val="Normal"/>
    <w:next w:val="Normal"/>
    <w:rsid w:val="0079336F"/>
    <w:pPr>
      <w:keepNext/>
      <w:spacing w:before="160"/>
    </w:pPr>
    <w:rPr>
      <w:b/>
    </w:rPr>
  </w:style>
  <w:style w:type="paragraph" w:customStyle="1" w:styleId="Headingi">
    <w:name w:val="Heading_i"/>
    <w:basedOn w:val="Normal"/>
    <w:next w:val="Normal"/>
    <w:rsid w:val="0079336F"/>
    <w:pPr>
      <w:keepNext/>
      <w:spacing w:before="160"/>
    </w:pPr>
    <w:rPr>
      <w:i/>
    </w:rPr>
  </w:style>
  <w:style w:type="paragraph" w:styleId="Index1">
    <w:name w:val="index 1"/>
    <w:basedOn w:val="Normal"/>
    <w:next w:val="Normal"/>
    <w:semiHidden/>
    <w:rsid w:val="0079336F"/>
  </w:style>
  <w:style w:type="paragraph" w:styleId="Index2">
    <w:name w:val="index 2"/>
    <w:basedOn w:val="Normal"/>
    <w:next w:val="Normal"/>
    <w:semiHidden/>
    <w:rsid w:val="0079336F"/>
    <w:pPr>
      <w:ind w:left="283"/>
    </w:pPr>
  </w:style>
  <w:style w:type="paragraph" w:styleId="Index3">
    <w:name w:val="index 3"/>
    <w:basedOn w:val="Normal"/>
    <w:next w:val="Normal"/>
    <w:semiHidden/>
    <w:rsid w:val="0079336F"/>
    <w:pPr>
      <w:ind w:left="566"/>
    </w:pPr>
  </w:style>
  <w:style w:type="paragraph" w:customStyle="1" w:styleId="Normalaftertitle">
    <w:name w:val="Normal_after_title"/>
    <w:basedOn w:val="Normal"/>
    <w:next w:val="Normal"/>
    <w:rsid w:val="0079336F"/>
    <w:pPr>
      <w:spacing w:before="360"/>
    </w:pPr>
  </w:style>
  <w:style w:type="character" w:styleId="PageNumber">
    <w:name w:val="page number"/>
    <w:basedOn w:val="DefaultParagraphFont"/>
    <w:rsid w:val="0079336F"/>
  </w:style>
  <w:style w:type="paragraph" w:customStyle="1" w:styleId="PartNo">
    <w:name w:val="Part_No"/>
    <w:basedOn w:val="Normal"/>
    <w:next w:val="Normal"/>
    <w:rsid w:val="0079336F"/>
    <w:pPr>
      <w:keepNext/>
      <w:keepLines/>
      <w:spacing w:before="480" w:after="80"/>
      <w:jc w:val="center"/>
    </w:pPr>
    <w:rPr>
      <w:caps/>
      <w:sz w:val="28"/>
    </w:rPr>
  </w:style>
  <w:style w:type="paragraph" w:customStyle="1" w:styleId="Partref">
    <w:name w:val="Part_ref"/>
    <w:basedOn w:val="Normal"/>
    <w:next w:val="Normal"/>
    <w:rsid w:val="0079336F"/>
    <w:pPr>
      <w:keepNext/>
      <w:keepLines/>
      <w:spacing w:before="280"/>
      <w:jc w:val="center"/>
    </w:pPr>
  </w:style>
  <w:style w:type="paragraph" w:customStyle="1" w:styleId="Parttitle">
    <w:name w:val="Part_title"/>
    <w:basedOn w:val="Normal"/>
    <w:next w:val="Normalaftertitle"/>
    <w:rsid w:val="0079336F"/>
    <w:pPr>
      <w:keepNext/>
      <w:keepLines/>
      <w:spacing w:before="240" w:after="280"/>
      <w:jc w:val="center"/>
    </w:pPr>
    <w:rPr>
      <w:b/>
      <w:sz w:val="28"/>
    </w:rPr>
  </w:style>
  <w:style w:type="paragraph" w:customStyle="1" w:styleId="Recdate">
    <w:name w:val="Rec_date"/>
    <w:basedOn w:val="Normal"/>
    <w:next w:val="Normalaftertitle"/>
    <w:rsid w:val="0079336F"/>
    <w:pPr>
      <w:keepNext/>
      <w:keepLines/>
      <w:tabs>
        <w:tab w:val="clear" w:pos="794"/>
        <w:tab w:val="clear" w:pos="1191"/>
        <w:tab w:val="clear" w:pos="1588"/>
        <w:tab w:val="clear" w:pos="1985"/>
      </w:tabs>
      <w:jc w:val="right"/>
    </w:pPr>
    <w:rPr>
      <w:i/>
      <w:sz w:val="22"/>
    </w:rPr>
  </w:style>
  <w:style w:type="paragraph" w:customStyle="1" w:styleId="Questiondate">
    <w:name w:val="Question_date"/>
    <w:basedOn w:val="Recdate"/>
    <w:next w:val="Normalaftertitle"/>
    <w:rsid w:val="0079336F"/>
  </w:style>
  <w:style w:type="paragraph" w:customStyle="1" w:styleId="RecNo">
    <w:name w:val="Rec_No"/>
    <w:basedOn w:val="Normal"/>
    <w:next w:val="Normal"/>
    <w:rsid w:val="0079336F"/>
    <w:pPr>
      <w:keepNext/>
      <w:keepLines/>
      <w:spacing w:before="0"/>
    </w:pPr>
    <w:rPr>
      <w:b/>
      <w:sz w:val="28"/>
    </w:rPr>
  </w:style>
  <w:style w:type="paragraph" w:customStyle="1" w:styleId="QuestionNo">
    <w:name w:val="Question_No"/>
    <w:basedOn w:val="RecNo"/>
    <w:next w:val="Normal"/>
    <w:rsid w:val="0079336F"/>
  </w:style>
  <w:style w:type="paragraph" w:customStyle="1" w:styleId="RecNoBR">
    <w:name w:val="Rec_No_BR"/>
    <w:basedOn w:val="Normal"/>
    <w:next w:val="Normal"/>
    <w:rsid w:val="0079336F"/>
    <w:pPr>
      <w:keepNext/>
      <w:keepLines/>
      <w:spacing w:before="480"/>
      <w:jc w:val="center"/>
    </w:pPr>
    <w:rPr>
      <w:caps/>
      <w:sz w:val="28"/>
    </w:rPr>
  </w:style>
  <w:style w:type="paragraph" w:customStyle="1" w:styleId="QuestionNoBR">
    <w:name w:val="Question_No_BR"/>
    <w:basedOn w:val="RecNoBR"/>
    <w:next w:val="Normal"/>
    <w:rsid w:val="0079336F"/>
  </w:style>
  <w:style w:type="paragraph" w:customStyle="1" w:styleId="Recref">
    <w:name w:val="Rec_ref"/>
    <w:basedOn w:val="Normal"/>
    <w:next w:val="Recdate"/>
    <w:rsid w:val="0079336F"/>
    <w:pPr>
      <w:keepNext/>
      <w:keepLines/>
      <w:tabs>
        <w:tab w:val="clear" w:pos="794"/>
        <w:tab w:val="clear" w:pos="1191"/>
        <w:tab w:val="clear" w:pos="1588"/>
        <w:tab w:val="clear" w:pos="1985"/>
      </w:tabs>
      <w:jc w:val="center"/>
    </w:pPr>
    <w:rPr>
      <w:i/>
    </w:rPr>
  </w:style>
  <w:style w:type="paragraph" w:customStyle="1" w:styleId="Questionref">
    <w:name w:val="Question_ref"/>
    <w:basedOn w:val="Recref"/>
    <w:next w:val="Questiondate"/>
    <w:rsid w:val="0079336F"/>
  </w:style>
  <w:style w:type="paragraph" w:customStyle="1" w:styleId="Rectitle">
    <w:name w:val="Rec_title"/>
    <w:basedOn w:val="Normal"/>
    <w:next w:val="Normalaftertitle"/>
    <w:rsid w:val="0079336F"/>
    <w:pPr>
      <w:keepNext/>
      <w:keepLines/>
      <w:spacing w:before="360"/>
      <w:jc w:val="center"/>
    </w:pPr>
    <w:rPr>
      <w:b/>
      <w:sz w:val="28"/>
    </w:rPr>
  </w:style>
  <w:style w:type="paragraph" w:customStyle="1" w:styleId="Questiontitle">
    <w:name w:val="Question_title"/>
    <w:basedOn w:val="Rectitle"/>
    <w:next w:val="Questionref"/>
    <w:rsid w:val="0079336F"/>
  </w:style>
  <w:style w:type="character" w:customStyle="1" w:styleId="Recdef">
    <w:name w:val="Rec_def"/>
    <w:rsid w:val="0079336F"/>
    <w:rPr>
      <w:b/>
    </w:rPr>
  </w:style>
  <w:style w:type="paragraph" w:customStyle="1" w:styleId="Reftext">
    <w:name w:val="Ref_text"/>
    <w:basedOn w:val="Normal"/>
    <w:rsid w:val="0079336F"/>
    <w:pPr>
      <w:ind w:left="794" w:hanging="794"/>
    </w:pPr>
  </w:style>
  <w:style w:type="paragraph" w:customStyle="1" w:styleId="Reftitle">
    <w:name w:val="Ref_title"/>
    <w:basedOn w:val="Normal"/>
    <w:next w:val="Reftext"/>
    <w:rsid w:val="0079336F"/>
    <w:pPr>
      <w:spacing w:before="480"/>
      <w:jc w:val="center"/>
    </w:pPr>
    <w:rPr>
      <w:b/>
    </w:rPr>
  </w:style>
  <w:style w:type="paragraph" w:customStyle="1" w:styleId="Repdate">
    <w:name w:val="Rep_date"/>
    <w:basedOn w:val="Recdate"/>
    <w:next w:val="Normalaftertitle"/>
    <w:rsid w:val="0079336F"/>
  </w:style>
  <w:style w:type="paragraph" w:customStyle="1" w:styleId="RepNo">
    <w:name w:val="Rep_No"/>
    <w:basedOn w:val="RecNo"/>
    <w:next w:val="Normal"/>
    <w:rsid w:val="0079336F"/>
  </w:style>
  <w:style w:type="paragraph" w:customStyle="1" w:styleId="RepNoBR">
    <w:name w:val="Rep_No_BR"/>
    <w:basedOn w:val="RecNoBR"/>
    <w:next w:val="Normal"/>
    <w:rsid w:val="0079336F"/>
  </w:style>
  <w:style w:type="paragraph" w:customStyle="1" w:styleId="Repref">
    <w:name w:val="Rep_ref"/>
    <w:basedOn w:val="Recref"/>
    <w:next w:val="Repdate"/>
    <w:rsid w:val="0079336F"/>
  </w:style>
  <w:style w:type="paragraph" w:customStyle="1" w:styleId="Reptitle">
    <w:name w:val="Rep_title"/>
    <w:basedOn w:val="Rectitle"/>
    <w:next w:val="Repref"/>
    <w:rsid w:val="0079336F"/>
  </w:style>
  <w:style w:type="paragraph" w:customStyle="1" w:styleId="Resdate">
    <w:name w:val="Res_date"/>
    <w:basedOn w:val="Recdate"/>
    <w:next w:val="Normalaftertitle"/>
    <w:rsid w:val="0079336F"/>
  </w:style>
  <w:style w:type="character" w:customStyle="1" w:styleId="Resdef">
    <w:name w:val="Res_def"/>
    <w:rsid w:val="0079336F"/>
    <w:rPr>
      <w:rFonts w:ascii="Times New Roman" w:hAnsi="Times New Roman"/>
      <w:b/>
    </w:rPr>
  </w:style>
  <w:style w:type="paragraph" w:customStyle="1" w:styleId="ResNo">
    <w:name w:val="Res_No"/>
    <w:basedOn w:val="RecNo"/>
    <w:next w:val="Normal"/>
    <w:rsid w:val="0079336F"/>
  </w:style>
  <w:style w:type="paragraph" w:customStyle="1" w:styleId="ResNoBR">
    <w:name w:val="Res_No_BR"/>
    <w:basedOn w:val="RecNoBR"/>
    <w:next w:val="Normal"/>
    <w:rsid w:val="0079336F"/>
  </w:style>
  <w:style w:type="paragraph" w:customStyle="1" w:styleId="Resref">
    <w:name w:val="Res_ref"/>
    <w:basedOn w:val="Recref"/>
    <w:next w:val="Resdate"/>
    <w:rsid w:val="0079336F"/>
  </w:style>
  <w:style w:type="paragraph" w:customStyle="1" w:styleId="Restitle">
    <w:name w:val="Res_title"/>
    <w:basedOn w:val="Rectitle"/>
    <w:next w:val="Resref"/>
    <w:rsid w:val="0079336F"/>
  </w:style>
  <w:style w:type="paragraph" w:customStyle="1" w:styleId="Section1">
    <w:name w:val="Section_1"/>
    <w:basedOn w:val="Normal"/>
    <w:next w:val="Normal"/>
    <w:rsid w:val="0079336F"/>
    <w:pPr>
      <w:tabs>
        <w:tab w:val="clear" w:pos="794"/>
        <w:tab w:val="clear" w:pos="1191"/>
        <w:tab w:val="clear" w:pos="1588"/>
        <w:tab w:val="clear" w:pos="1985"/>
      </w:tabs>
      <w:spacing w:before="624"/>
      <w:jc w:val="center"/>
    </w:pPr>
    <w:rPr>
      <w:b/>
    </w:rPr>
  </w:style>
  <w:style w:type="paragraph" w:customStyle="1" w:styleId="Section2">
    <w:name w:val="Section_2"/>
    <w:basedOn w:val="Normal"/>
    <w:next w:val="Normal"/>
    <w:rsid w:val="0079336F"/>
    <w:pPr>
      <w:tabs>
        <w:tab w:val="clear" w:pos="794"/>
        <w:tab w:val="clear" w:pos="1191"/>
        <w:tab w:val="clear" w:pos="1588"/>
        <w:tab w:val="clear" w:pos="1985"/>
      </w:tabs>
      <w:spacing w:before="240"/>
      <w:jc w:val="center"/>
    </w:pPr>
    <w:rPr>
      <w:i/>
    </w:rPr>
  </w:style>
  <w:style w:type="paragraph" w:customStyle="1" w:styleId="SectionNo">
    <w:name w:val="Section_No"/>
    <w:basedOn w:val="Normal"/>
    <w:next w:val="Normal"/>
    <w:rsid w:val="0079336F"/>
    <w:pPr>
      <w:keepNext/>
      <w:keepLines/>
      <w:spacing w:before="480" w:after="80"/>
      <w:jc w:val="center"/>
    </w:pPr>
    <w:rPr>
      <w:caps/>
      <w:sz w:val="28"/>
    </w:rPr>
  </w:style>
  <w:style w:type="paragraph" w:customStyle="1" w:styleId="Sectiontitle">
    <w:name w:val="Section_title"/>
    <w:basedOn w:val="Normal"/>
    <w:next w:val="Normalaftertitle"/>
    <w:rsid w:val="0079336F"/>
    <w:pPr>
      <w:keepNext/>
      <w:keepLines/>
      <w:spacing w:before="480" w:after="280"/>
      <w:jc w:val="center"/>
    </w:pPr>
    <w:rPr>
      <w:b/>
      <w:sz w:val="28"/>
    </w:rPr>
  </w:style>
  <w:style w:type="paragraph" w:customStyle="1" w:styleId="Source">
    <w:name w:val="Source"/>
    <w:basedOn w:val="Normal"/>
    <w:next w:val="Normalaftertitle"/>
    <w:rsid w:val="0079336F"/>
    <w:pPr>
      <w:spacing w:before="840" w:after="200"/>
      <w:jc w:val="center"/>
    </w:pPr>
    <w:rPr>
      <w:b/>
      <w:sz w:val="28"/>
    </w:rPr>
  </w:style>
  <w:style w:type="paragraph" w:customStyle="1" w:styleId="SpecialFooter">
    <w:name w:val="Special Footer"/>
    <w:basedOn w:val="Footer"/>
    <w:rsid w:val="0079336F"/>
    <w:pPr>
      <w:tabs>
        <w:tab w:val="left" w:pos="567"/>
        <w:tab w:val="left" w:pos="1134"/>
        <w:tab w:val="left" w:pos="1701"/>
        <w:tab w:val="left" w:pos="2268"/>
        <w:tab w:val="left" w:pos="2835"/>
      </w:tabs>
      <w:jc w:val="both"/>
    </w:pPr>
    <w:rPr>
      <w:caps w:val="0"/>
      <w:noProof w:val="0"/>
    </w:rPr>
  </w:style>
  <w:style w:type="character" w:customStyle="1" w:styleId="Tablefreq">
    <w:name w:val="Table_freq"/>
    <w:rsid w:val="0079336F"/>
    <w:rPr>
      <w:b/>
      <w:color w:val="auto"/>
    </w:rPr>
  </w:style>
  <w:style w:type="paragraph" w:customStyle="1" w:styleId="Tablehead">
    <w:name w:val="Table_head"/>
    <w:basedOn w:val="Normal"/>
    <w:next w:val="Normal"/>
    <w:rsid w:val="0079336F"/>
    <w:pPr>
      <w:keepNext/>
      <w:tabs>
        <w:tab w:val="clear" w:pos="794"/>
        <w:tab w:val="clear" w:pos="1191"/>
        <w:tab w:val="clear" w:pos="1588"/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80" w:after="80"/>
      <w:jc w:val="center"/>
    </w:pPr>
    <w:rPr>
      <w:b/>
      <w:sz w:val="22"/>
    </w:rPr>
  </w:style>
  <w:style w:type="paragraph" w:customStyle="1" w:styleId="Tablelegend">
    <w:name w:val="Table_legend"/>
    <w:basedOn w:val="Normal"/>
    <w:rsid w:val="0079336F"/>
    <w:pPr>
      <w:tabs>
        <w:tab w:val="clear" w:pos="794"/>
        <w:tab w:val="clear" w:pos="1191"/>
        <w:tab w:val="clear" w:pos="1588"/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after="40"/>
    </w:pPr>
    <w:rPr>
      <w:sz w:val="22"/>
    </w:rPr>
  </w:style>
  <w:style w:type="paragraph" w:customStyle="1" w:styleId="TableNotitle">
    <w:name w:val="Table_No &amp; title"/>
    <w:basedOn w:val="Normal"/>
    <w:next w:val="Tablehead"/>
    <w:rsid w:val="0079336F"/>
    <w:pPr>
      <w:keepNext/>
      <w:keepLines/>
      <w:spacing w:before="360" w:after="120"/>
      <w:jc w:val="center"/>
    </w:pPr>
    <w:rPr>
      <w:b/>
    </w:rPr>
  </w:style>
  <w:style w:type="paragraph" w:customStyle="1" w:styleId="TableNoBR">
    <w:name w:val="Table_No_BR"/>
    <w:basedOn w:val="Normal"/>
    <w:next w:val="TabletitleBR"/>
    <w:rsid w:val="0079336F"/>
    <w:pPr>
      <w:keepNext/>
      <w:spacing w:before="560" w:after="120"/>
      <w:jc w:val="center"/>
    </w:pPr>
    <w:rPr>
      <w:caps/>
    </w:rPr>
  </w:style>
  <w:style w:type="paragraph" w:customStyle="1" w:styleId="Tableref">
    <w:name w:val="Table_ref"/>
    <w:basedOn w:val="Normal"/>
    <w:next w:val="TabletitleBR"/>
    <w:rsid w:val="0079336F"/>
    <w:pPr>
      <w:keepNext/>
      <w:spacing w:before="0" w:after="120"/>
      <w:jc w:val="center"/>
    </w:pPr>
  </w:style>
  <w:style w:type="paragraph" w:customStyle="1" w:styleId="Tabletext">
    <w:name w:val="Table_text"/>
    <w:basedOn w:val="Normal"/>
    <w:rsid w:val="0079336F"/>
    <w:pPr>
      <w:tabs>
        <w:tab w:val="clear" w:pos="794"/>
        <w:tab w:val="clear" w:pos="1191"/>
        <w:tab w:val="clear" w:pos="1588"/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/>
    </w:pPr>
    <w:rPr>
      <w:sz w:val="22"/>
    </w:rPr>
  </w:style>
  <w:style w:type="paragraph" w:customStyle="1" w:styleId="Title1">
    <w:name w:val="Title 1"/>
    <w:basedOn w:val="Source"/>
    <w:next w:val="Normal"/>
    <w:rsid w:val="0079336F"/>
    <w:pPr>
      <w:tabs>
        <w:tab w:val="clear" w:pos="794"/>
        <w:tab w:val="clear" w:pos="1191"/>
        <w:tab w:val="clear" w:pos="1588"/>
        <w:tab w:val="clear" w:pos="1985"/>
        <w:tab w:val="left" w:pos="567"/>
        <w:tab w:val="left" w:pos="1134"/>
        <w:tab w:val="left" w:pos="1701"/>
        <w:tab w:val="left" w:pos="2268"/>
        <w:tab w:val="left" w:pos="2835"/>
      </w:tabs>
      <w:spacing w:before="240" w:after="0"/>
    </w:pPr>
    <w:rPr>
      <w:b w:val="0"/>
      <w:caps/>
    </w:rPr>
  </w:style>
  <w:style w:type="paragraph" w:customStyle="1" w:styleId="Title2">
    <w:name w:val="Title 2"/>
    <w:basedOn w:val="Title1"/>
    <w:next w:val="Normal"/>
    <w:rsid w:val="0079336F"/>
  </w:style>
  <w:style w:type="paragraph" w:customStyle="1" w:styleId="Title3">
    <w:name w:val="Title 3"/>
    <w:basedOn w:val="Title2"/>
    <w:next w:val="Normal"/>
    <w:rsid w:val="0079336F"/>
    <w:rPr>
      <w:caps w:val="0"/>
    </w:rPr>
  </w:style>
  <w:style w:type="paragraph" w:customStyle="1" w:styleId="Title4">
    <w:name w:val="Title 4"/>
    <w:basedOn w:val="Title3"/>
    <w:next w:val="Heading1"/>
    <w:rsid w:val="0079336F"/>
    <w:rPr>
      <w:b/>
    </w:rPr>
  </w:style>
  <w:style w:type="paragraph" w:customStyle="1" w:styleId="toc0">
    <w:name w:val="toc 0"/>
    <w:basedOn w:val="Normal"/>
    <w:next w:val="TOC1"/>
    <w:rsid w:val="0079336F"/>
    <w:pPr>
      <w:tabs>
        <w:tab w:val="clear" w:pos="794"/>
        <w:tab w:val="clear" w:pos="1191"/>
        <w:tab w:val="clear" w:pos="1588"/>
        <w:tab w:val="clear" w:pos="1985"/>
        <w:tab w:val="right" w:pos="9639"/>
      </w:tabs>
    </w:pPr>
    <w:rPr>
      <w:b/>
    </w:rPr>
  </w:style>
  <w:style w:type="paragraph" w:styleId="TOC1">
    <w:name w:val="toc 1"/>
    <w:basedOn w:val="Normal"/>
    <w:semiHidden/>
    <w:rsid w:val="0079336F"/>
    <w:pPr>
      <w:keepLines/>
      <w:tabs>
        <w:tab w:val="clear" w:pos="794"/>
        <w:tab w:val="clear" w:pos="1191"/>
        <w:tab w:val="clear" w:pos="1588"/>
        <w:tab w:val="clear" w:pos="1985"/>
        <w:tab w:val="left" w:pos="964"/>
        <w:tab w:val="left" w:leader="dot" w:pos="8789"/>
        <w:tab w:val="right" w:pos="9639"/>
      </w:tabs>
      <w:spacing w:before="240"/>
      <w:ind w:left="680" w:right="851" w:hanging="680"/>
    </w:pPr>
  </w:style>
  <w:style w:type="paragraph" w:styleId="TOC2">
    <w:name w:val="toc 2"/>
    <w:basedOn w:val="TOC1"/>
    <w:semiHidden/>
    <w:rsid w:val="0079336F"/>
    <w:pPr>
      <w:spacing w:before="80"/>
      <w:ind w:left="1531" w:hanging="851"/>
    </w:pPr>
  </w:style>
  <w:style w:type="paragraph" w:styleId="TOC3">
    <w:name w:val="toc 3"/>
    <w:basedOn w:val="TOC2"/>
    <w:semiHidden/>
    <w:rsid w:val="0079336F"/>
  </w:style>
  <w:style w:type="paragraph" w:styleId="TOC4">
    <w:name w:val="toc 4"/>
    <w:basedOn w:val="TOC3"/>
    <w:semiHidden/>
    <w:rsid w:val="0079336F"/>
  </w:style>
  <w:style w:type="paragraph" w:styleId="TOC5">
    <w:name w:val="toc 5"/>
    <w:basedOn w:val="TOC4"/>
    <w:semiHidden/>
    <w:rsid w:val="0079336F"/>
  </w:style>
  <w:style w:type="paragraph" w:styleId="TOC6">
    <w:name w:val="toc 6"/>
    <w:basedOn w:val="TOC4"/>
    <w:semiHidden/>
    <w:rsid w:val="0079336F"/>
  </w:style>
  <w:style w:type="paragraph" w:styleId="TOC7">
    <w:name w:val="toc 7"/>
    <w:basedOn w:val="TOC4"/>
    <w:semiHidden/>
    <w:rsid w:val="0079336F"/>
  </w:style>
  <w:style w:type="paragraph" w:styleId="TOC8">
    <w:name w:val="toc 8"/>
    <w:basedOn w:val="TOC4"/>
    <w:semiHidden/>
    <w:rsid w:val="0079336F"/>
  </w:style>
  <w:style w:type="character" w:styleId="Hyperlink">
    <w:name w:val="Hyperlink"/>
    <w:rsid w:val="00D7556A"/>
    <w:rPr>
      <w:color w:val="0000FF"/>
      <w:u w:val="single"/>
    </w:rPr>
  </w:style>
  <w:style w:type="character" w:customStyle="1" w:styleId="apple-style-span">
    <w:name w:val="apple-style-span"/>
    <w:basedOn w:val="DefaultParagraphFont"/>
    <w:rsid w:val="004244BE"/>
  </w:style>
  <w:style w:type="paragraph" w:styleId="BalloonText">
    <w:name w:val="Balloon Text"/>
    <w:basedOn w:val="Normal"/>
    <w:semiHidden/>
    <w:rsid w:val="004C23D3"/>
    <w:rPr>
      <w:rFonts w:ascii="Tahoma" w:hAnsi="Tahoma" w:cs="Tahoma"/>
      <w:sz w:val="16"/>
      <w:szCs w:val="16"/>
    </w:rPr>
  </w:style>
  <w:style w:type="paragraph" w:customStyle="1" w:styleId="Docnumber">
    <w:name w:val="Docnumber"/>
    <w:basedOn w:val="Normal"/>
    <w:link w:val="DocnumberChar"/>
    <w:qFormat/>
    <w:rsid w:val="009E7527"/>
    <w:pPr>
      <w:jc w:val="right"/>
    </w:pPr>
    <w:rPr>
      <w:b/>
      <w:bCs/>
      <w:sz w:val="40"/>
    </w:rPr>
  </w:style>
  <w:style w:type="character" w:customStyle="1" w:styleId="DocnumberChar">
    <w:name w:val="Docnumber Char"/>
    <w:link w:val="Docnumber"/>
    <w:rsid w:val="009E7527"/>
    <w:rPr>
      <w:rFonts w:ascii="Times New Roman" w:hAnsi="Times New Roman" w:cs="Times New Roman"/>
      <w:b/>
      <w:bCs/>
      <w:sz w:val="40"/>
    </w:rPr>
  </w:style>
  <w:style w:type="paragraph" w:customStyle="1" w:styleId="LSForAction">
    <w:name w:val="LSForAction"/>
    <w:basedOn w:val="Normal"/>
    <w:rsid w:val="001E6F5C"/>
    <w:pPr>
      <w:textAlignment w:val="auto"/>
    </w:pPr>
    <w:rPr>
      <w:rFonts w:eastAsia="Times New Roman"/>
      <w:bCs/>
    </w:rPr>
  </w:style>
  <w:style w:type="paragraph" w:customStyle="1" w:styleId="LSForInfo">
    <w:name w:val="LSForInfo"/>
    <w:basedOn w:val="LSForAction"/>
    <w:next w:val="Normal"/>
    <w:rsid w:val="001E6F5C"/>
  </w:style>
  <w:style w:type="paragraph" w:customStyle="1" w:styleId="LSForComment">
    <w:name w:val="LSForComment"/>
    <w:basedOn w:val="LSForAction"/>
    <w:next w:val="Normal"/>
    <w:rsid w:val="001E6F5C"/>
  </w:style>
  <w:style w:type="paragraph" w:customStyle="1" w:styleId="LSDeadline">
    <w:name w:val="LSDeadline"/>
    <w:basedOn w:val="LSForAction"/>
    <w:next w:val="Normal"/>
    <w:rsid w:val="001E6F5C"/>
    <w:rPr>
      <w:bCs w:val="0"/>
    </w:rPr>
  </w:style>
  <w:style w:type="paragraph" w:styleId="ListParagraph">
    <w:name w:val="List Paragraph"/>
    <w:basedOn w:val="Normal"/>
    <w:link w:val="ListParagraphChar"/>
    <w:uiPriority w:val="34"/>
    <w:qFormat/>
    <w:rsid w:val="004720C8"/>
    <w:pPr>
      <w:tabs>
        <w:tab w:val="clear" w:pos="794"/>
        <w:tab w:val="clear" w:pos="1191"/>
        <w:tab w:val="clear" w:pos="1588"/>
        <w:tab w:val="clear" w:pos="1985"/>
      </w:tabs>
      <w:overflowPunct/>
      <w:autoSpaceDE/>
      <w:autoSpaceDN/>
      <w:adjustRightInd/>
      <w:ind w:left="720"/>
      <w:contextualSpacing/>
      <w:textAlignment w:val="auto"/>
    </w:pPr>
    <w:rPr>
      <w:rFonts w:eastAsiaTheme="minorEastAsia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rsid w:val="004720C8"/>
    <w:rPr>
      <w:rFonts w:eastAsiaTheme="minorEastAsia"/>
      <w:sz w:val="24"/>
      <w:szCs w:val="24"/>
      <w:lang w:val="en-GB" w:eastAsia="ja-JP"/>
    </w:rPr>
  </w:style>
  <w:style w:type="character" w:styleId="PlaceholderText">
    <w:name w:val="Placeholder Text"/>
    <w:basedOn w:val="DefaultParagraphFont"/>
    <w:uiPriority w:val="99"/>
    <w:semiHidden/>
    <w:rsid w:val="004720C8"/>
  </w:style>
  <w:style w:type="table" w:styleId="TableGrid">
    <w:name w:val="Table Grid"/>
    <w:basedOn w:val="TableNormal"/>
    <w:rsid w:val="00A66E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D40507"/>
    <w:rPr>
      <w:sz w:val="24"/>
      <w:lang w:val="en-GB"/>
    </w:rPr>
  </w:style>
  <w:style w:type="paragraph" w:styleId="NormalWeb">
    <w:name w:val="Normal (Web)"/>
    <w:basedOn w:val="Normal"/>
    <w:uiPriority w:val="99"/>
    <w:unhideWhenUsed/>
    <w:rsid w:val="006F75D5"/>
    <w:pPr>
      <w:tabs>
        <w:tab w:val="clear" w:pos="794"/>
        <w:tab w:val="clear" w:pos="1191"/>
        <w:tab w:val="clear" w:pos="1588"/>
        <w:tab w:val="clear" w:pos="1985"/>
      </w:tabs>
      <w:overflowPunct/>
      <w:autoSpaceDE/>
      <w:autoSpaceDN/>
      <w:adjustRightInd/>
      <w:spacing w:before="100" w:beforeAutospacing="1" w:after="100" w:afterAutospacing="1"/>
      <w:textAlignment w:val="auto"/>
    </w:pPr>
    <w:rPr>
      <w:rFonts w:eastAsia="Times New Roman"/>
      <w:szCs w:val="24"/>
      <w:lang w:val="en-US"/>
    </w:rPr>
  </w:style>
  <w:style w:type="character" w:customStyle="1" w:styleId="FootnoteTextChar">
    <w:name w:val="Footnote Text Char"/>
    <w:basedOn w:val="DefaultParagraphFont"/>
    <w:link w:val="FootnoteText"/>
    <w:semiHidden/>
    <w:rsid w:val="006F75D5"/>
    <w:rPr>
      <w:sz w:val="24"/>
      <w:lang w:val="en-GB"/>
    </w:rPr>
  </w:style>
  <w:style w:type="paragraph" w:customStyle="1" w:styleId="NormalComment">
    <w:name w:val="Normal Comment"/>
    <w:basedOn w:val="Normal"/>
    <w:rsid w:val="006F75D5"/>
    <w:pPr>
      <w:tabs>
        <w:tab w:val="clear" w:pos="794"/>
        <w:tab w:val="clear" w:pos="1191"/>
        <w:tab w:val="clear" w:pos="1588"/>
        <w:tab w:val="clear" w:pos="1985"/>
      </w:tabs>
      <w:overflowPunct/>
      <w:autoSpaceDE/>
      <w:autoSpaceDN/>
      <w:adjustRightInd/>
      <w:spacing w:after="60"/>
      <w:textAlignment w:val="auto"/>
    </w:pPr>
    <w:rPr>
      <w:rFonts w:eastAsia="Times New Roman"/>
      <w:color w:val="FF0000"/>
      <w:lang w:val="en-US"/>
    </w:rPr>
  </w:style>
  <w:style w:type="paragraph" w:customStyle="1" w:styleId="FigureTitle">
    <w:name w:val="Figure Title"/>
    <w:basedOn w:val="Normal"/>
    <w:next w:val="BodyText"/>
    <w:rsid w:val="006F75D5"/>
    <w:pPr>
      <w:keepLines/>
      <w:tabs>
        <w:tab w:val="clear" w:pos="794"/>
        <w:tab w:val="clear" w:pos="1191"/>
        <w:tab w:val="clear" w:pos="1588"/>
        <w:tab w:val="clear" w:pos="1985"/>
      </w:tabs>
      <w:overflowPunct/>
      <w:autoSpaceDE/>
      <w:autoSpaceDN/>
      <w:adjustRightInd/>
      <w:spacing w:after="180"/>
      <w:jc w:val="center"/>
      <w:textAlignment w:val="auto"/>
    </w:pPr>
    <w:rPr>
      <w:rFonts w:eastAsia="Times New Roman"/>
      <w:b/>
      <w:sz w:val="22"/>
      <w:lang w:val="en-US"/>
    </w:rPr>
  </w:style>
  <w:style w:type="paragraph" w:customStyle="1" w:styleId="HeadingBase">
    <w:name w:val="Heading Base"/>
    <w:basedOn w:val="Normal"/>
    <w:rsid w:val="006F75D5"/>
    <w:pPr>
      <w:tabs>
        <w:tab w:val="clear" w:pos="794"/>
        <w:tab w:val="clear" w:pos="1191"/>
        <w:tab w:val="clear" w:pos="1588"/>
        <w:tab w:val="clear" w:pos="1985"/>
      </w:tabs>
      <w:overflowPunct/>
      <w:autoSpaceDE/>
      <w:autoSpaceDN/>
      <w:adjustRightInd/>
      <w:spacing w:before="60" w:after="60"/>
      <w:textAlignment w:val="auto"/>
    </w:pPr>
    <w:rPr>
      <w:rFonts w:eastAsia="Times New Roman"/>
      <w:b/>
      <w:sz w:val="22"/>
      <w:lang w:val="en-US"/>
    </w:rPr>
  </w:style>
  <w:style w:type="paragraph" w:styleId="BodyText">
    <w:name w:val="Body Text"/>
    <w:basedOn w:val="Normal"/>
    <w:link w:val="BodyTextChar"/>
    <w:unhideWhenUsed/>
    <w:rsid w:val="006F75D5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6F75D5"/>
    <w:rPr>
      <w:sz w:val="24"/>
      <w:lang w:val="en-GB"/>
    </w:rPr>
  </w:style>
  <w:style w:type="character" w:customStyle="1" w:styleId="Heading8Char">
    <w:name w:val="Heading 8 Char"/>
    <w:basedOn w:val="DefaultParagraphFont"/>
    <w:link w:val="Heading8"/>
    <w:rsid w:val="00FF678C"/>
    <w:rPr>
      <w:b/>
      <w:sz w:val="24"/>
      <w:lang w:val="en-GB"/>
    </w:rPr>
  </w:style>
  <w:style w:type="character" w:customStyle="1" w:styleId="HeaderChar">
    <w:name w:val="Header Char"/>
    <w:basedOn w:val="DefaultParagraphFont"/>
    <w:link w:val="Header"/>
    <w:rsid w:val="00FF678C"/>
    <w:rPr>
      <w:sz w:val="18"/>
      <w:lang w:val="en-GB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C0E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5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7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4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608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6904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7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github.com/alastria/alastria-identity/wiki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emf"/><Relationship Id="rId3" Type="http://schemas.openxmlformats.org/officeDocument/2006/relationships/customXml" Target="../customXml/item3.xml"/><Relationship Id="rId21" Type="http://schemas.openxmlformats.org/officeDocument/2006/relationships/image" Target="media/image6.emf"/><Relationship Id="rId7" Type="http://schemas.openxmlformats.org/officeDocument/2006/relationships/settings" Target="settings.xml"/><Relationship Id="rId12" Type="http://schemas.openxmlformats.org/officeDocument/2006/relationships/hyperlink" Target="mailto:standards@alastria.io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emf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emf"/><Relationship Id="rId20" Type="http://schemas.openxmlformats.org/officeDocument/2006/relationships/hyperlink" Target="https://alastria.io/en/become-a-member/" TargetMode="External"/><Relationship Id="rId29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alastria.io" TargetMode="External"/><Relationship Id="rId24" Type="http://schemas.openxmlformats.org/officeDocument/2006/relationships/image" Target="media/image9.emf"/><Relationship Id="rId32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1.emf"/><Relationship Id="rId23" Type="http://schemas.openxmlformats.org/officeDocument/2006/relationships/image" Target="media/image8.emf"/><Relationship Id="rId28" Type="http://schemas.openxmlformats.org/officeDocument/2006/relationships/image" Target="media/image13.emf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nark.network/" TargetMode="External"/><Relationship Id="rId22" Type="http://schemas.openxmlformats.org/officeDocument/2006/relationships/image" Target="media/image7.emf"/><Relationship Id="rId27" Type="http://schemas.openxmlformats.org/officeDocument/2006/relationships/image" Target="media/image12.emf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0C4C3AA7FA34945B53430BB9D512805" ma:contentTypeVersion="2" ma:contentTypeDescription="Create a new document." ma:contentTypeScope="" ma:versionID="e8a1e430a31ba957c1cede6fd1647a3d">
  <xsd:schema xmlns:xsd="http://www.w3.org/2001/XMLSchema" xmlns:xs="http://www.w3.org/2001/XMLSchema" xmlns:p="http://schemas.microsoft.com/office/2006/metadata/properties" xmlns:ns1="http://schemas.microsoft.com/sharepoint/v3" xmlns:ns2="b8121bf2-eaee-4025-8fc5-b63efdd230f7" targetNamespace="http://schemas.microsoft.com/office/2006/metadata/properties" ma:root="true" ma:fieldsID="59e8510d019096d614c96f2acf0ac750" ns1:_="" ns2:_="">
    <xsd:import namespace="http://schemas.microsoft.com/sharepoint/v3"/>
    <xsd:import namespace="b8121bf2-eaee-4025-8fc5-b63efdd230f7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Scheduling Start Date is a site column created by the Publishing feature. It is used to specify the date and time on which this page will first appear to site visitors.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Scheduling End Date is a site column created by the Publishing feature. It is used to specify the date and time on which this page will no longer appear to site visitors." ma:hidden="true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121bf2-eaee-4025-8fc5-b63efdd230f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26C79F-777D-4CF2-964B-848A296F46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b8121bf2-eaee-4025-8fc5-b63efdd230f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2841ED0-0032-4026-91F7-12496C5070F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2D8DCC5-25E0-4E05-B100-C8CDE4FDE6E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9C34055F-F8A8-493B-A474-4DC526F7E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14</Pages>
  <Words>1111</Words>
  <Characters>6339</Characters>
  <Application>Microsoft Office Word</Application>
  <DocSecurity>0</DocSecurity>
  <Lines>52</Lines>
  <Paragraphs>14</Paragraphs>
  <ScaleCrop>false</ScaleCrop>
  <HeadingPairs>
    <vt:vector size="8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4" baseType="lpstr">
      <vt:lpstr>FG DLT use case description template</vt:lpstr>
      <vt:lpstr/>
      <vt:lpstr>Draft of the Working group 2 Application &amp; Services Plan</vt:lpstr>
      <vt:lpstr>Draft of the Working group 2 Application &amp; Services Plan</vt:lpstr>
    </vt:vector>
  </TitlesOfParts>
  <Manager>ITU-T</Manager>
  <Company>International Telecommunication Union (ITU)</Company>
  <LinksUpToDate>false</LinksUpToDate>
  <CharactersWithSpaces>7436</CharactersWithSpaces>
  <SharedDoc>false</SharedDoc>
  <HLinks>
    <vt:vector size="12" baseType="variant">
      <vt:variant>
        <vt:i4>4653110</vt:i4>
      </vt:variant>
      <vt:variant>
        <vt:i4>3</vt:i4>
      </vt:variant>
      <vt:variant>
        <vt:i4>0</vt:i4>
      </vt:variant>
      <vt:variant>
        <vt:i4>5</vt:i4>
      </vt:variant>
      <vt:variant>
        <vt:lpwstr>mailto:gmlee@kaist.ac.kr</vt:lpwstr>
      </vt:variant>
      <vt:variant>
        <vt:lpwstr/>
      </vt:variant>
      <vt:variant>
        <vt:i4>458780</vt:i4>
      </vt:variant>
      <vt:variant>
        <vt:i4>0</vt:i4>
      </vt:variant>
      <vt:variant>
        <vt:i4>0</vt:i4>
      </vt:variant>
      <vt:variant>
        <vt:i4>5</vt:i4>
      </vt:variant>
      <vt:variant>
        <vt:lpwstr>http://handle.itu.int/11.1002/ls/sp16-sg20-oLS-00061.zip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FG DLT use case description template</dc:title>
  <dc:creator>Usuario de Microsoft Office</dc:creator>
  <cp:keywords>Distributed Ledger Technologies; Use case; template</cp:keywords>
  <dc:description>DLT-O-037.docx  For: _x000d_Document date: _x000d_Saved by ITU51011775 at 12:11:07 on 15/10/2018</dc:description>
  <cp:lastModifiedBy>Makamara, Gillian</cp:lastModifiedBy>
  <cp:revision>8</cp:revision>
  <cp:lastPrinted>2017-11-13T11:37:00Z</cp:lastPrinted>
  <dcterms:created xsi:type="dcterms:W3CDTF">2019-07-21T15:58:00Z</dcterms:created>
  <dcterms:modified xsi:type="dcterms:W3CDTF">2019-07-30T15:09:00Z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num">
    <vt:lpwstr>DLT-O-037.docx</vt:lpwstr>
  </property>
  <property fmtid="{D5CDD505-2E9C-101B-9397-08002B2CF9AE}" pid="3" name="Docdate">
    <vt:lpwstr/>
  </property>
  <property fmtid="{D5CDD505-2E9C-101B-9397-08002B2CF9AE}" pid="4" name="Docorlang">
    <vt:lpwstr/>
  </property>
  <property fmtid="{D5CDD505-2E9C-101B-9397-08002B2CF9AE}" pid="5" name="Docbluepink">
    <vt:lpwstr/>
  </property>
  <property fmtid="{D5CDD505-2E9C-101B-9397-08002B2CF9AE}" pid="6" name="Docdest">
    <vt:lpwstr/>
  </property>
  <property fmtid="{D5CDD505-2E9C-101B-9397-08002B2CF9AE}" pid="7" name="Docauthor">
    <vt:lpwstr/>
  </property>
  <property fmtid="{D5CDD505-2E9C-101B-9397-08002B2CF9AE}" pid="8" name="ContentTypeId">
    <vt:lpwstr>0x01010020C4C3AA7FA34945B53430BB9D512805</vt:lpwstr>
  </property>
</Properties>
</file>